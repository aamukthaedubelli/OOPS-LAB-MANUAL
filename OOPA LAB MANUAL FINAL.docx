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04A3F" w:rsidRPr="00404A3F" w:rsidRDefault="00404A3F" w:rsidP="00404A3F">
      <w:pPr>
        <w:pStyle w:val="Title"/>
        <w:spacing w:before="85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               </w:t>
      </w:r>
      <w:r w:rsidRPr="00404A3F">
        <w:rPr>
          <w:b/>
          <w:bCs/>
          <w:sz w:val="36"/>
          <w:szCs w:val="36"/>
        </w:rPr>
        <w:t>23CSE111</w:t>
      </w:r>
    </w:p>
    <w:p w:rsidR="00404A3F" w:rsidRPr="00404A3F" w:rsidRDefault="00404A3F" w:rsidP="00404A3F">
      <w:pPr>
        <w:pStyle w:val="BodyText"/>
        <w:jc w:val="center"/>
        <w:rPr>
          <w:b/>
          <w:bCs/>
          <w:sz w:val="36"/>
          <w:szCs w:val="36"/>
        </w:rPr>
      </w:pPr>
    </w:p>
    <w:p w:rsidR="00404A3F" w:rsidRPr="00404A3F" w:rsidRDefault="00404A3F" w:rsidP="00404A3F">
      <w:pPr>
        <w:pStyle w:val="BodyText"/>
        <w:spacing w:before="9"/>
        <w:jc w:val="center"/>
        <w:rPr>
          <w:b/>
          <w:bCs/>
          <w:sz w:val="36"/>
          <w:szCs w:val="36"/>
        </w:rPr>
      </w:pPr>
    </w:p>
    <w:p w:rsidR="00404A3F" w:rsidRDefault="00404A3F" w:rsidP="00404A3F">
      <w:pPr>
        <w:pStyle w:val="Title"/>
        <w:spacing w:line="703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            </w:t>
      </w:r>
      <w:r w:rsidRPr="00404A3F">
        <w:rPr>
          <w:b/>
          <w:bCs/>
          <w:sz w:val="36"/>
          <w:szCs w:val="36"/>
        </w:rPr>
        <w:t xml:space="preserve">OBJECT-ORIENTED </w:t>
      </w:r>
    </w:p>
    <w:p w:rsidR="00404A3F" w:rsidRPr="00404A3F" w:rsidRDefault="00404A3F" w:rsidP="00404A3F">
      <w:pPr>
        <w:pStyle w:val="Title"/>
        <w:spacing w:line="703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  <w:r w:rsidRPr="00404A3F">
        <w:rPr>
          <w:b/>
          <w:bCs/>
          <w:sz w:val="36"/>
          <w:szCs w:val="36"/>
        </w:rPr>
        <w:t xml:space="preserve">     </w:t>
      </w:r>
      <w:r>
        <w:rPr>
          <w:b/>
          <w:bCs/>
          <w:sz w:val="36"/>
          <w:szCs w:val="36"/>
        </w:rPr>
        <w:t xml:space="preserve">                                     </w:t>
      </w:r>
      <w:r w:rsidRPr="00404A3F">
        <w:rPr>
          <w:b/>
          <w:bCs/>
          <w:sz w:val="36"/>
          <w:szCs w:val="36"/>
        </w:rPr>
        <w:t>PROGRAMMING</w:t>
      </w:r>
    </w:p>
    <w:p w:rsidR="00404A3F" w:rsidRPr="00404A3F" w:rsidRDefault="00404A3F" w:rsidP="00404A3F">
      <w:pPr>
        <w:pStyle w:val="Title"/>
        <w:spacing w:line="703" w:lineRule="auto"/>
        <w:ind w:left="1695"/>
        <w:rPr>
          <w:b/>
          <w:bCs/>
          <w:sz w:val="36"/>
          <w:szCs w:val="36"/>
        </w:rPr>
      </w:pPr>
      <w:r w:rsidRPr="00404A3F">
        <w:rPr>
          <w:b/>
          <w:bCs/>
          <w:sz w:val="36"/>
          <w:szCs w:val="36"/>
        </w:rPr>
        <w:t xml:space="preserve">        </w:t>
      </w:r>
      <w:r>
        <w:rPr>
          <w:b/>
          <w:bCs/>
          <w:sz w:val="36"/>
          <w:szCs w:val="36"/>
        </w:rPr>
        <w:t xml:space="preserve">             </w:t>
      </w:r>
      <w:r w:rsidRPr="00404A3F">
        <w:rPr>
          <w:b/>
          <w:bCs/>
          <w:sz w:val="36"/>
          <w:szCs w:val="36"/>
        </w:rPr>
        <w:t>LAB</w:t>
      </w:r>
      <w:r w:rsidRPr="00404A3F">
        <w:rPr>
          <w:b/>
          <w:bCs/>
          <w:spacing w:val="1"/>
          <w:sz w:val="36"/>
          <w:szCs w:val="36"/>
        </w:rPr>
        <w:t xml:space="preserve"> </w:t>
      </w:r>
      <w:r w:rsidRPr="00404A3F">
        <w:rPr>
          <w:b/>
          <w:bCs/>
          <w:sz w:val="36"/>
          <w:szCs w:val="36"/>
        </w:rPr>
        <w:t>MANUAL</w:t>
      </w:r>
    </w:p>
    <w:p w:rsidR="00404A3F" w:rsidRDefault="00404A3F" w:rsidP="00404A3F">
      <w:pPr>
        <w:pStyle w:val="BodyText"/>
        <w:rPr>
          <w:b/>
          <w:sz w:val="20"/>
        </w:rPr>
      </w:pPr>
    </w:p>
    <w:p w:rsidR="00404A3F" w:rsidRDefault="00404A3F" w:rsidP="00404A3F">
      <w:pPr>
        <w:pStyle w:val="BodyText"/>
        <w:rPr>
          <w:b/>
          <w:sz w:val="20"/>
        </w:rPr>
      </w:pPr>
    </w:p>
    <w:p w:rsidR="00404A3F" w:rsidRDefault="00404A3F" w:rsidP="00404A3F">
      <w:pPr>
        <w:pStyle w:val="BodyText"/>
        <w:rPr>
          <w:b/>
          <w:sz w:val="20"/>
        </w:rPr>
      </w:pPr>
    </w:p>
    <w:p w:rsidR="00404A3F" w:rsidRDefault="00404A3F" w:rsidP="00404A3F">
      <w:pPr>
        <w:pStyle w:val="BodyText"/>
        <w:spacing w:before="8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AA84B70" wp14:editId="7562BAA3">
            <wp:simplePos x="0" y="0"/>
            <wp:positionH relativeFrom="page">
              <wp:posOffset>2084704</wp:posOffset>
            </wp:positionH>
            <wp:positionV relativeFrom="paragraph">
              <wp:posOffset>146751</wp:posOffset>
            </wp:positionV>
            <wp:extent cx="3611653" cy="804862"/>
            <wp:effectExtent l="0" t="0" r="0" b="0"/>
            <wp:wrapTopAndBottom/>
            <wp:docPr id="1" name="image1.jpeg" descr="PDF File viewer | Microsoft Teams Class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653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A3F" w:rsidRDefault="00404A3F" w:rsidP="00404A3F">
      <w:pPr>
        <w:pStyle w:val="BodyText"/>
        <w:rPr>
          <w:b/>
          <w:sz w:val="40"/>
        </w:rPr>
      </w:pPr>
    </w:p>
    <w:p w:rsidR="00404A3F" w:rsidRDefault="00404A3F" w:rsidP="00404A3F">
      <w:pPr>
        <w:pStyle w:val="BodyText"/>
        <w:rPr>
          <w:b/>
          <w:sz w:val="40"/>
        </w:rPr>
      </w:pPr>
    </w:p>
    <w:p w:rsidR="00404A3F" w:rsidRDefault="00404A3F" w:rsidP="00404A3F">
      <w:pPr>
        <w:pStyle w:val="BodyText"/>
        <w:rPr>
          <w:b/>
          <w:sz w:val="40"/>
        </w:rPr>
      </w:pPr>
    </w:p>
    <w:p w:rsidR="00404A3F" w:rsidRDefault="00404A3F" w:rsidP="00404A3F">
      <w:pPr>
        <w:spacing w:before="235" w:line="376" w:lineRule="auto"/>
        <w:ind w:left="1694" w:right="1691"/>
        <w:jc w:val="center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computer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science and engineering</w:t>
      </w:r>
    </w:p>
    <w:p w:rsidR="00404A3F" w:rsidRDefault="00404A3F" w:rsidP="00404A3F">
      <w:pPr>
        <w:spacing w:before="235" w:line="376" w:lineRule="auto"/>
        <w:ind w:left="1694" w:right="1691"/>
        <w:jc w:val="center"/>
        <w:rPr>
          <w:b/>
          <w:sz w:val="28"/>
        </w:rPr>
      </w:pPr>
      <w:r>
        <w:rPr>
          <w:b/>
          <w:sz w:val="28"/>
        </w:rPr>
        <w:t>Amrita School</w:t>
      </w:r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Engineering</w:t>
      </w:r>
    </w:p>
    <w:p w:rsidR="00404A3F" w:rsidRDefault="00404A3F" w:rsidP="00404A3F">
      <w:pPr>
        <w:spacing w:before="3"/>
        <w:ind w:left="1692" w:right="1691"/>
        <w:jc w:val="center"/>
        <w:rPr>
          <w:b/>
          <w:sz w:val="28"/>
        </w:rPr>
      </w:pPr>
      <w:r>
        <w:rPr>
          <w:b/>
          <w:spacing w:val="-1"/>
          <w:sz w:val="28"/>
        </w:rPr>
        <w:t>Amrita</w:t>
      </w:r>
      <w:r>
        <w:rPr>
          <w:b/>
          <w:spacing w:val="-14"/>
          <w:sz w:val="28"/>
        </w:rPr>
        <w:t xml:space="preserve"> </w:t>
      </w:r>
      <w:r>
        <w:rPr>
          <w:b/>
          <w:spacing w:val="-1"/>
          <w:sz w:val="28"/>
        </w:rPr>
        <w:t>Vishwa</w:t>
      </w:r>
      <w:r>
        <w:rPr>
          <w:b/>
          <w:spacing w:val="-10"/>
          <w:sz w:val="28"/>
        </w:rPr>
        <w:t xml:space="preserve"> </w:t>
      </w:r>
      <w:r>
        <w:rPr>
          <w:b/>
          <w:spacing w:val="-1"/>
          <w:sz w:val="28"/>
        </w:rPr>
        <w:t>Vidyapeetham,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Amaravati</w:t>
      </w:r>
      <w:r>
        <w:rPr>
          <w:b/>
          <w:spacing w:val="-7"/>
          <w:sz w:val="28"/>
        </w:rPr>
        <w:t xml:space="preserve"> </w:t>
      </w:r>
      <w:r>
        <w:rPr>
          <w:b/>
          <w:spacing w:val="-1"/>
          <w:sz w:val="28"/>
        </w:rPr>
        <w:t>Campus</w:t>
      </w:r>
    </w:p>
    <w:p w:rsidR="00404A3F" w:rsidRDefault="00404A3F" w:rsidP="00404A3F">
      <w:pPr>
        <w:pStyle w:val="BodyText"/>
        <w:rPr>
          <w:b/>
          <w:sz w:val="30"/>
        </w:rPr>
      </w:pPr>
    </w:p>
    <w:p w:rsidR="00404A3F" w:rsidRDefault="00404A3F" w:rsidP="00404A3F">
      <w:pPr>
        <w:pStyle w:val="BodyText"/>
        <w:rPr>
          <w:b/>
          <w:sz w:val="30"/>
        </w:rPr>
      </w:pPr>
    </w:p>
    <w:p w:rsidR="00404A3F" w:rsidRPr="00404A3F" w:rsidRDefault="00404A3F" w:rsidP="00404A3F">
      <w:pPr>
        <w:pStyle w:val="Heading1"/>
        <w:spacing w:before="258"/>
        <w:rPr>
          <w:b/>
          <w:bCs/>
          <w:sz w:val="28"/>
          <w:szCs w:val="28"/>
        </w:rPr>
      </w:pPr>
      <w:bookmarkStart w:id="0" w:name="Name:"/>
      <w:bookmarkEnd w:id="0"/>
      <w:r>
        <w:rPr>
          <w:sz w:val="30"/>
        </w:rPr>
        <w:t xml:space="preserve">                                                                      </w:t>
      </w:r>
      <w:r w:rsidRPr="00404A3F">
        <w:rPr>
          <w:color w:val="000000" w:themeColor="text1"/>
          <w:sz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color w:val="000000" w:themeColor="text1"/>
          <w:sz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 w:rsidRPr="00404A3F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Name:</w:t>
      </w:r>
      <w:r w:rsidRPr="00404A3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 w:rsidRPr="00404A3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 .</w:t>
      </w:r>
      <w:proofErr w:type="gramEnd"/>
      <w:r w:rsidRPr="00404A3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Aamuktha</w:t>
      </w:r>
    </w:p>
    <w:p w:rsidR="00404A3F" w:rsidRDefault="00404A3F" w:rsidP="00404A3F">
      <w:pPr>
        <w:tabs>
          <w:tab w:val="left" w:pos="6741"/>
        </w:tabs>
        <w:spacing w:before="185"/>
        <w:ind w:left="120"/>
        <w:rPr>
          <w:b/>
          <w:spacing w:val="-1"/>
          <w:sz w:val="24"/>
        </w:rPr>
      </w:pPr>
      <w:r>
        <w:rPr>
          <w:b/>
          <w:sz w:val="24"/>
        </w:rPr>
        <w:t>Verified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By:                                                                    </w:t>
      </w:r>
      <w:r>
        <w:rPr>
          <w:b/>
          <w:spacing w:val="-1"/>
          <w:sz w:val="24"/>
        </w:rPr>
        <w:t>Roll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 xml:space="preserve">No: </w:t>
      </w:r>
      <w:r w:rsidRPr="00F147E4">
        <w:rPr>
          <w:spacing w:val="-1"/>
          <w:sz w:val="24"/>
        </w:rPr>
        <w:t>240</w:t>
      </w:r>
      <w:r>
        <w:rPr>
          <w:spacing w:val="-1"/>
          <w:sz w:val="24"/>
        </w:rPr>
        <w:t>47</w:t>
      </w:r>
    </w:p>
    <w:p w:rsidR="00404A3F" w:rsidRDefault="00404A3F" w:rsidP="00404A3F">
      <w:pPr>
        <w:tabs>
          <w:tab w:val="left" w:pos="6741"/>
        </w:tabs>
        <w:spacing w:before="185"/>
        <w:ind w:left="120"/>
        <w:rPr>
          <w:b/>
          <w:spacing w:val="-1"/>
          <w:sz w:val="24"/>
        </w:rPr>
      </w:pPr>
      <w:r>
        <w:rPr>
          <w:b/>
          <w:spacing w:val="-1"/>
          <w:sz w:val="24"/>
        </w:rPr>
        <w:t xml:space="preserve">Date of Submission:                                                        Class: </w:t>
      </w:r>
      <w:r w:rsidRPr="00F147E4">
        <w:rPr>
          <w:spacing w:val="-1"/>
          <w:sz w:val="24"/>
        </w:rPr>
        <w:t>CSE-A</w:t>
      </w:r>
    </w:p>
    <w:p w:rsidR="00404A3F" w:rsidRDefault="00404A3F" w:rsidP="00404A3F">
      <w:pPr>
        <w:tabs>
          <w:tab w:val="left" w:pos="6741"/>
        </w:tabs>
        <w:spacing w:before="185"/>
        <w:ind w:left="120"/>
        <w:rPr>
          <w:b/>
          <w:spacing w:val="-1"/>
          <w:sz w:val="24"/>
        </w:rPr>
      </w:pPr>
      <w:r>
        <w:rPr>
          <w:b/>
          <w:spacing w:val="-1"/>
          <w:sz w:val="24"/>
        </w:rPr>
        <w:lastRenderedPageBreak/>
        <w:t xml:space="preserve">                                                                                           Semester: </w:t>
      </w:r>
      <w:r w:rsidRPr="00F147E4">
        <w:rPr>
          <w:spacing w:val="-1"/>
          <w:sz w:val="24"/>
        </w:rPr>
        <w:t>2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1129"/>
        <w:gridCol w:w="3828"/>
        <w:gridCol w:w="1275"/>
        <w:gridCol w:w="1276"/>
        <w:gridCol w:w="1985"/>
      </w:tblGrid>
      <w:tr w:rsidR="00404A3F" w:rsidTr="00321D5F">
        <w:tc>
          <w:tcPr>
            <w:tcW w:w="1129" w:type="dxa"/>
          </w:tcPr>
          <w:p w:rsidR="00404A3F" w:rsidRPr="00594479" w:rsidRDefault="00404A3F" w:rsidP="00321D5F">
            <w:pPr>
              <w:jc w:val="center"/>
              <w:rPr>
                <w:rFonts w:ascii="Arial Rounded MT Bold" w:hAnsi="Arial Rounded MT Bold"/>
              </w:rPr>
            </w:pPr>
            <w:proofErr w:type="spellStart"/>
            <w:r w:rsidRPr="00594479">
              <w:rPr>
                <w:rFonts w:ascii="Arial Rounded MT Bold" w:hAnsi="Arial Rounded MT Bold"/>
              </w:rPr>
              <w:t>S.No</w:t>
            </w:r>
            <w:proofErr w:type="spellEnd"/>
            <w:r w:rsidRPr="00594479">
              <w:rPr>
                <w:rFonts w:ascii="Arial Rounded MT Bold" w:hAnsi="Arial Rounded MT Bold"/>
              </w:rPr>
              <w:t>.</w:t>
            </w:r>
          </w:p>
        </w:tc>
        <w:tc>
          <w:tcPr>
            <w:tcW w:w="3828" w:type="dxa"/>
          </w:tcPr>
          <w:p w:rsidR="00404A3F" w:rsidRPr="00594479" w:rsidRDefault="00404A3F" w:rsidP="00321D5F">
            <w:pPr>
              <w:jc w:val="center"/>
              <w:rPr>
                <w:rFonts w:ascii="Arial Rounded MT Bold" w:hAnsi="Arial Rounded MT Bold"/>
              </w:rPr>
            </w:pPr>
            <w:r w:rsidRPr="00594479">
              <w:rPr>
                <w:rFonts w:ascii="Arial Rounded MT Bold" w:hAnsi="Arial Rounded MT Bold"/>
              </w:rPr>
              <w:t>Title</w:t>
            </w:r>
          </w:p>
        </w:tc>
        <w:tc>
          <w:tcPr>
            <w:tcW w:w="1275" w:type="dxa"/>
          </w:tcPr>
          <w:p w:rsidR="00404A3F" w:rsidRPr="00594479" w:rsidRDefault="00404A3F" w:rsidP="00321D5F">
            <w:pPr>
              <w:jc w:val="center"/>
              <w:rPr>
                <w:rFonts w:ascii="Arial Rounded MT Bold" w:hAnsi="Arial Rounded MT Bold"/>
              </w:rPr>
            </w:pPr>
            <w:r w:rsidRPr="00594479">
              <w:rPr>
                <w:rFonts w:ascii="Arial Rounded MT Bold" w:hAnsi="Arial Rounded MT Bold"/>
              </w:rPr>
              <w:t>Date</w:t>
            </w:r>
          </w:p>
        </w:tc>
        <w:tc>
          <w:tcPr>
            <w:tcW w:w="1276" w:type="dxa"/>
          </w:tcPr>
          <w:p w:rsidR="00404A3F" w:rsidRPr="00594479" w:rsidRDefault="00404A3F" w:rsidP="00321D5F">
            <w:pPr>
              <w:jc w:val="center"/>
              <w:rPr>
                <w:rFonts w:ascii="Arial Rounded MT Bold" w:hAnsi="Arial Rounded MT Bold"/>
              </w:rPr>
            </w:pPr>
            <w:r w:rsidRPr="00594479">
              <w:rPr>
                <w:rFonts w:ascii="Arial Rounded MT Bold" w:hAnsi="Arial Rounded MT Bold"/>
              </w:rPr>
              <w:t>Page No.</w:t>
            </w:r>
          </w:p>
        </w:tc>
        <w:tc>
          <w:tcPr>
            <w:tcW w:w="1985" w:type="dxa"/>
          </w:tcPr>
          <w:p w:rsidR="00404A3F" w:rsidRPr="00594479" w:rsidRDefault="00404A3F" w:rsidP="00321D5F">
            <w:pPr>
              <w:jc w:val="center"/>
              <w:rPr>
                <w:rFonts w:ascii="Arial Rounded MT Bold" w:hAnsi="Arial Rounded MT Bold"/>
              </w:rPr>
            </w:pPr>
            <w:r w:rsidRPr="00594479">
              <w:rPr>
                <w:rFonts w:ascii="Arial Rounded MT Bold" w:hAnsi="Arial Rounded MT Bold"/>
              </w:rPr>
              <w:t>Signature</w:t>
            </w:r>
          </w:p>
        </w:tc>
      </w:tr>
      <w:tr w:rsidR="00404A3F" w:rsidTr="00321D5F">
        <w:tc>
          <w:tcPr>
            <w:tcW w:w="1129" w:type="dxa"/>
          </w:tcPr>
          <w:p w:rsidR="00404A3F" w:rsidRDefault="00404A3F" w:rsidP="00321D5F">
            <w:pPr>
              <w:jc w:val="center"/>
            </w:pPr>
            <w:r>
              <w:t>Week 1</w:t>
            </w:r>
          </w:p>
        </w:tc>
        <w:tc>
          <w:tcPr>
            <w:tcW w:w="3828" w:type="dxa"/>
          </w:tcPr>
          <w:p w:rsidR="00404A3F" w:rsidRDefault="00404A3F" w:rsidP="00321D5F"/>
        </w:tc>
        <w:tc>
          <w:tcPr>
            <w:tcW w:w="1275" w:type="dxa"/>
          </w:tcPr>
          <w:p w:rsidR="00404A3F" w:rsidRDefault="00404A3F" w:rsidP="00321D5F">
            <w:r>
              <w:t>27-01-2025</w:t>
            </w:r>
          </w:p>
        </w:tc>
        <w:tc>
          <w:tcPr>
            <w:tcW w:w="1276" w:type="dxa"/>
          </w:tcPr>
          <w:p w:rsidR="00404A3F" w:rsidRDefault="00404A3F" w:rsidP="00321D5F"/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 w:rsidP="00321D5F">
            <w:pPr>
              <w:jc w:val="center"/>
            </w:pPr>
            <w:r>
              <w:t>1.</w:t>
            </w:r>
          </w:p>
        </w:tc>
        <w:tc>
          <w:tcPr>
            <w:tcW w:w="3828" w:type="dxa"/>
          </w:tcPr>
          <w:p w:rsidR="00404A3F" w:rsidRDefault="00404A3F" w:rsidP="00321D5F">
            <w:r>
              <w:t>How to download and install Java Software.</w:t>
            </w:r>
          </w:p>
        </w:tc>
        <w:tc>
          <w:tcPr>
            <w:tcW w:w="1275" w:type="dxa"/>
          </w:tcPr>
          <w:p w:rsidR="00404A3F" w:rsidRDefault="00404A3F" w:rsidP="00321D5F"/>
        </w:tc>
        <w:tc>
          <w:tcPr>
            <w:tcW w:w="1276" w:type="dxa"/>
          </w:tcPr>
          <w:p w:rsidR="00404A3F" w:rsidRDefault="00404A3F" w:rsidP="00321D5F">
            <w:pPr>
              <w:jc w:val="center"/>
            </w:pPr>
            <w:r>
              <w:t>3</w:t>
            </w:r>
          </w:p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 w:rsidP="00321D5F">
            <w:pPr>
              <w:jc w:val="center"/>
            </w:pPr>
            <w:r>
              <w:t>2.</w:t>
            </w:r>
          </w:p>
        </w:tc>
        <w:tc>
          <w:tcPr>
            <w:tcW w:w="3828" w:type="dxa"/>
          </w:tcPr>
          <w:p w:rsidR="00404A3F" w:rsidRDefault="00404A3F" w:rsidP="00321D5F">
            <w:r>
              <w:t>Write a Java Program to print the message “Welcome to Java Programming”.</w:t>
            </w:r>
          </w:p>
        </w:tc>
        <w:tc>
          <w:tcPr>
            <w:tcW w:w="1275" w:type="dxa"/>
          </w:tcPr>
          <w:p w:rsidR="00404A3F" w:rsidRDefault="00404A3F" w:rsidP="00321D5F"/>
        </w:tc>
        <w:tc>
          <w:tcPr>
            <w:tcW w:w="1276" w:type="dxa"/>
          </w:tcPr>
          <w:p w:rsidR="00404A3F" w:rsidRDefault="00404A3F" w:rsidP="00321D5F">
            <w:pPr>
              <w:jc w:val="center"/>
            </w:pPr>
            <w:r>
              <w:t>6</w:t>
            </w:r>
          </w:p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 w:rsidP="00321D5F">
            <w:pPr>
              <w:jc w:val="center"/>
            </w:pPr>
            <w:r>
              <w:t>3.</w:t>
            </w:r>
          </w:p>
        </w:tc>
        <w:tc>
          <w:tcPr>
            <w:tcW w:w="3828" w:type="dxa"/>
          </w:tcPr>
          <w:p w:rsidR="00404A3F" w:rsidRDefault="00404A3F" w:rsidP="00321D5F">
            <w:r>
              <w:t>Write a Java program that prints: Name, Roll.no</w:t>
            </w:r>
            <w:proofErr w:type="gramStart"/>
            <w:r>
              <w:t>. ,</w:t>
            </w:r>
            <w:proofErr w:type="gramEnd"/>
            <w:r>
              <w:t xml:space="preserve"> section of a student.</w:t>
            </w:r>
          </w:p>
        </w:tc>
        <w:tc>
          <w:tcPr>
            <w:tcW w:w="1275" w:type="dxa"/>
          </w:tcPr>
          <w:p w:rsidR="00404A3F" w:rsidRDefault="00404A3F" w:rsidP="00321D5F"/>
        </w:tc>
        <w:tc>
          <w:tcPr>
            <w:tcW w:w="1276" w:type="dxa"/>
          </w:tcPr>
          <w:p w:rsidR="00404A3F" w:rsidRDefault="00404A3F" w:rsidP="00321D5F">
            <w:pPr>
              <w:jc w:val="center"/>
            </w:pPr>
            <w:r>
              <w:t>7</w:t>
            </w:r>
          </w:p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 w:rsidP="00321D5F">
            <w:pPr>
              <w:tabs>
                <w:tab w:val="left" w:pos="548"/>
              </w:tabs>
              <w:jc w:val="center"/>
            </w:pPr>
            <w:r>
              <w:t>Week 2</w:t>
            </w:r>
          </w:p>
        </w:tc>
        <w:tc>
          <w:tcPr>
            <w:tcW w:w="3828" w:type="dxa"/>
          </w:tcPr>
          <w:p w:rsidR="00404A3F" w:rsidRDefault="00404A3F" w:rsidP="00321D5F"/>
        </w:tc>
        <w:tc>
          <w:tcPr>
            <w:tcW w:w="1275" w:type="dxa"/>
          </w:tcPr>
          <w:p w:rsidR="00404A3F" w:rsidRDefault="00404A3F" w:rsidP="00321D5F">
            <w:r>
              <w:t>10-02-2025</w:t>
            </w:r>
          </w:p>
        </w:tc>
        <w:tc>
          <w:tcPr>
            <w:tcW w:w="1276" w:type="dxa"/>
          </w:tcPr>
          <w:p w:rsidR="00404A3F" w:rsidRDefault="00404A3F" w:rsidP="00321D5F"/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 w:rsidP="00321D5F">
            <w:pPr>
              <w:jc w:val="center"/>
            </w:pPr>
            <w:r>
              <w:t>1.</w:t>
            </w:r>
          </w:p>
        </w:tc>
        <w:tc>
          <w:tcPr>
            <w:tcW w:w="3828" w:type="dxa"/>
          </w:tcPr>
          <w:p w:rsidR="00404A3F" w:rsidRDefault="00404A3F" w:rsidP="00321D5F">
            <w:r>
              <w:t>Write a java program to calculate the area of a rectangle.</w:t>
            </w:r>
          </w:p>
        </w:tc>
        <w:tc>
          <w:tcPr>
            <w:tcW w:w="1275" w:type="dxa"/>
          </w:tcPr>
          <w:p w:rsidR="00404A3F" w:rsidRDefault="00404A3F" w:rsidP="00321D5F"/>
        </w:tc>
        <w:tc>
          <w:tcPr>
            <w:tcW w:w="1276" w:type="dxa"/>
          </w:tcPr>
          <w:p w:rsidR="00404A3F" w:rsidRDefault="00404A3F" w:rsidP="00321D5F">
            <w:pPr>
              <w:jc w:val="center"/>
            </w:pPr>
            <w:r>
              <w:t>8</w:t>
            </w:r>
          </w:p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 w:rsidP="00321D5F">
            <w:pPr>
              <w:jc w:val="center"/>
            </w:pPr>
            <w:r>
              <w:t>2.</w:t>
            </w:r>
          </w:p>
        </w:tc>
        <w:tc>
          <w:tcPr>
            <w:tcW w:w="3828" w:type="dxa"/>
          </w:tcPr>
          <w:p w:rsidR="00404A3F" w:rsidRDefault="00404A3F" w:rsidP="00321D5F">
            <w:r>
              <w:t xml:space="preserve">Write a java program to temperature from Celsius to Fahrenheit and </w:t>
            </w:r>
            <w:proofErr w:type="spellStart"/>
            <w:r>
              <w:t>vica</w:t>
            </w:r>
            <w:proofErr w:type="spellEnd"/>
            <w:r>
              <w:t>-versa.</w:t>
            </w:r>
          </w:p>
        </w:tc>
        <w:tc>
          <w:tcPr>
            <w:tcW w:w="1275" w:type="dxa"/>
          </w:tcPr>
          <w:p w:rsidR="00404A3F" w:rsidRDefault="00404A3F" w:rsidP="00321D5F"/>
        </w:tc>
        <w:tc>
          <w:tcPr>
            <w:tcW w:w="1276" w:type="dxa"/>
          </w:tcPr>
          <w:p w:rsidR="00404A3F" w:rsidRDefault="00404A3F" w:rsidP="00321D5F">
            <w:pPr>
              <w:jc w:val="center"/>
            </w:pPr>
            <w:r>
              <w:t>9</w:t>
            </w:r>
          </w:p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 w:rsidP="00321D5F">
            <w:pPr>
              <w:jc w:val="center"/>
            </w:pPr>
            <w:r>
              <w:t>3.</w:t>
            </w:r>
          </w:p>
        </w:tc>
        <w:tc>
          <w:tcPr>
            <w:tcW w:w="3828" w:type="dxa"/>
          </w:tcPr>
          <w:p w:rsidR="00404A3F" w:rsidRDefault="00404A3F" w:rsidP="00321D5F">
            <w:r>
              <w:t>Write a java program to calculate the simple interest.</w:t>
            </w:r>
          </w:p>
        </w:tc>
        <w:tc>
          <w:tcPr>
            <w:tcW w:w="1275" w:type="dxa"/>
          </w:tcPr>
          <w:p w:rsidR="00404A3F" w:rsidRDefault="00404A3F" w:rsidP="00321D5F"/>
        </w:tc>
        <w:tc>
          <w:tcPr>
            <w:tcW w:w="1276" w:type="dxa"/>
          </w:tcPr>
          <w:p w:rsidR="00404A3F" w:rsidRDefault="00404A3F" w:rsidP="00321D5F">
            <w:pPr>
              <w:jc w:val="center"/>
            </w:pPr>
            <w:r>
              <w:t>10</w:t>
            </w:r>
          </w:p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 w:rsidP="00321D5F">
            <w:pPr>
              <w:jc w:val="center"/>
            </w:pPr>
            <w:r>
              <w:t>4.</w:t>
            </w:r>
          </w:p>
        </w:tc>
        <w:tc>
          <w:tcPr>
            <w:tcW w:w="3828" w:type="dxa"/>
          </w:tcPr>
          <w:p w:rsidR="00404A3F" w:rsidRDefault="00404A3F" w:rsidP="00321D5F">
            <w:r>
              <w:t>Write a java program to find the largest of three numbers, using ternary operator.</w:t>
            </w:r>
          </w:p>
        </w:tc>
        <w:tc>
          <w:tcPr>
            <w:tcW w:w="1275" w:type="dxa"/>
          </w:tcPr>
          <w:p w:rsidR="00404A3F" w:rsidRDefault="00404A3F" w:rsidP="00321D5F"/>
        </w:tc>
        <w:tc>
          <w:tcPr>
            <w:tcW w:w="1276" w:type="dxa"/>
          </w:tcPr>
          <w:p w:rsidR="00404A3F" w:rsidRDefault="00404A3F" w:rsidP="00321D5F">
            <w:pPr>
              <w:jc w:val="center"/>
            </w:pPr>
            <w:r>
              <w:t>11</w:t>
            </w:r>
          </w:p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 w:rsidP="00321D5F">
            <w:pPr>
              <w:jc w:val="center"/>
            </w:pPr>
            <w:r>
              <w:t>5.</w:t>
            </w:r>
          </w:p>
        </w:tc>
        <w:tc>
          <w:tcPr>
            <w:tcW w:w="3828" w:type="dxa"/>
          </w:tcPr>
          <w:p w:rsidR="00404A3F" w:rsidRDefault="00404A3F" w:rsidP="00321D5F">
            <w:r>
              <w:t>Write a java program to find the factorial of a number.</w:t>
            </w:r>
          </w:p>
        </w:tc>
        <w:tc>
          <w:tcPr>
            <w:tcW w:w="1275" w:type="dxa"/>
          </w:tcPr>
          <w:p w:rsidR="00404A3F" w:rsidRDefault="00404A3F" w:rsidP="00321D5F"/>
        </w:tc>
        <w:tc>
          <w:tcPr>
            <w:tcW w:w="1276" w:type="dxa"/>
          </w:tcPr>
          <w:p w:rsidR="00404A3F" w:rsidRDefault="00404A3F" w:rsidP="00321D5F">
            <w:pPr>
              <w:jc w:val="center"/>
            </w:pPr>
            <w:r>
              <w:t>12</w:t>
            </w:r>
          </w:p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 w:rsidP="00321D5F">
            <w:pPr>
              <w:tabs>
                <w:tab w:val="left" w:pos="548"/>
              </w:tabs>
              <w:jc w:val="center"/>
            </w:pPr>
            <w:r>
              <w:t>Week 3</w:t>
            </w:r>
          </w:p>
        </w:tc>
        <w:tc>
          <w:tcPr>
            <w:tcW w:w="3828" w:type="dxa"/>
          </w:tcPr>
          <w:p w:rsidR="00404A3F" w:rsidRDefault="00404A3F" w:rsidP="00321D5F"/>
        </w:tc>
        <w:tc>
          <w:tcPr>
            <w:tcW w:w="1275" w:type="dxa"/>
          </w:tcPr>
          <w:p w:rsidR="00404A3F" w:rsidRDefault="00404A3F" w:rsidP="00321D5F">
            <w:r>
              <w:t>24-02-2025</w:t>
            </w:r>
          </w:p>
        </w:tc>
        <w:tc>
          <w:tcPr>
            <w:tcW w:w="1276" w:type="dxa"/>
          </w:tcPr>
          <w:p w:rsidR="00404A3F" w:rsidRDefault="00404A3F" w:rsidP="00321D5F"/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3828" w:type="dxa"/>
          </w:tcPr>
          <w:p w:rsidR="00404A3F" w:rsidRDefault="00404A3F" w:rsidP="00321D5F">
            <w:r w:rsidRPr="00496538">
              <w:t>To create a java program with the following instructions:</w:t>
            </w:r>
          </w:p>
          <w:p w:rsidR="00404A3F" w:rsidRPr="00496538" w:rsidRDefault="00404A3F">
            <w:pPr>
              <w:pStyle w:val="ListParagraph"/>
              <w:numPr>
                <w:ilvl w:val="0"/>
                <w:numId w:val="15"/>
              </w:numPr>
            </w:pPr>
            <w:r w:rsidRPr="00496538">
              <w:t>Create a class with name “Car”</w:t>
            </w:r>
          </w:p>
          <w:p w:rsidR="00404A3F" w:rsidRPr="00496538" w:rsidRDefault="00404A3F">
            <w:pPr>
              <w:pStyle w:val="ListParagraph"/>
              <w:numPr>
                <w:ilvl w:val="0"/>
                <w:numId w:val="15"/>
              </w:numPr>
            </w:pPr>
            <w:r w:rsidRPr="00496538">
              <w:t xml:space="preserve">Create 4 attributes, named: </w:t>
            </w:r>
            <w:proofErr w:type="spellStart"/>
            <w:r w:rsidRPr="00496538">
              <w:t>car_color</w:t>
            </w:r>
            <w:proofErr w:type="spellEnd"/>
            <w:r w:rsidRPr="00496538">
              <w:t xml:space="preserve">, </w:t>
            </w:r>
            <w:proofErr w:type="spellStart"/>
            <w:r w:rsidRPr="00496538">
              <w:t>car_brand</w:t>
            </w:r>
            <w:proofErr w:type="spellEnd"/>
            <w:r w:rsidRPr="00496538">
              <w:t xml:space="preserve">, </w:t>
            </w:r>
            <w:proofErr w:type="spellStart"/>
            <w:r w:rsidRPr="00496538">
              <w:t>fuel_type</w:t>
            </w:r>
            <w:proofErr w:type="spellEnd"/>
            <w:r w:rsidRPr="00496538">
              <w:t>, mileage</w:t>
            </w:r>
          </w:p>
          <w:p w:rsidR="00404A3F" w:rsidRPr="00496538" w:rsidRDefault="00404A3F">
            <w:pPr>
              <w:pStyle w:val="ListParagraph"/>
              <w:numPr>
                <w:ilvl w:val="0"/>
                <w:numId w:val="15"/>
              </w:numPr>
            </w:pPr>
            <w:r w:rsidRPr="00496538">
              <w:t xml:space="preserve">Create 3 methods, named: </w:t>
            </w:r>
            <w:proofErr w:type="gramStart"/>
            <w:r w:rsidRPr="00496538">
              <w:t>start(</w:t>
            </w:r>
            <w:proofErr w:type="gramEnd"/>
            <w:r w:rsidRPr="00496538">
              <w:t xml:space="preserve">), </w:t>
            </w:r>
            <w:proofErr w:type="gramStart"/>
            <w:r w:rsidRPr="00496538">
              <w:t>service(</w:t>
            </w:r>
            <w:proofErr w:type="gramEnd"/>
            <w:r w:rsidRPr="00496538">
              <w:t xml:space="preserve">), </w:t>
            </w:r>
            <w:proofErr w:type="gramStart"/>
            <w:r w:rsidRPr="00496538">
              <w:t>stop(</w:t>
            </w:r>
            <w:proofErr w:type="gramEnd"/>
            <w:r w:rsidRPr="00496538">
              <w:t>)</w:t>
            </w:r>
          </w:p>
          <w:p w:rsidR="00404A3F" w:rsidRPr="00496538" w:rsidRDefault="00404A3F">
            <w:pPr>
              <w:pStyle w:val="ListParagraph"/>
              <w:numPr>
                <w:ilvl w:val="0"/>
                <w:numId w:val="15"/>
              </w:numPr>
            </w:pPr>
            <w:r w:rsidRPr="00496538">
              <w:t>Create 3 objects, named: car1, car2, car3</w:t>
            </w:r>
          </w:p>
          <w:p w:rsidR="00404A3F" w:rsidRDefault="00404A3F">
            <w:pPr>
              <w:pStyle w:val="ListParagraph"/>
              <w:numPr>
                <w:ilvl w:val="0"/>
                <w:numId w:val="15"/>
              </w:numPr>
            </w:pPr>
            <w:r w:rsidRPr="00496538">
              <w:t>Create a constructor, which should print, “Welcome to car garage”.</w:t>
            </w:r>
          </w:p>
        </w:tc>
        <w:tc>
          <w:tcPr>
            <w:tcW w:w="1275" w:type="dxa"/>
          </w:tcPr>
          <w:p w:rsidR="00404A3F" w:rsidRDefault="00404A3F" w:rsidP="00321D5F"/>
        </w:tc>
        <w:tc>
          <w:tcPr>
            <w:tcW w:w="1276" w:type="dxa"/>
          </w:tcPr>
          <w:p w:rsidR="00404A3F" w:rsidRDefault="00404A3F" w:rsidP="00321D5F">
            <w:pPr>
              <w:jc w:val="center"/>
            </w:pPr>
            <w:r>
              <w:t>13</w:t>
            </w:r>
          </w:p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3828" w:type="dxa"/>
          </w:tcPr>
          <w:p w:rsidR="00404A3F" w:rsidRPr="00C64590" w:rsidRDefault="00404A3F" w:rsidP="00321D5F">
            <w:pPr>
              <w:rPr>
                <w:sz w:val="24"/>
              </w:rPr>
            </w:pPr>
            <w:r w:rsidRPr="00C64590">
              <w:rPr>
                <w:sz w:val="24"/>
              </w:rPr>
              <w:t xml:space="preserve">To write a java program to create a class named </w:t>
            </w:r>
            <w:proofErr w:type="spellStart"/>
            <w:r w:rsidRPr="00C64590">
              <w:rPr>
                <w:sz w:val="24"/>
              </w:rPr>
              <w:t>BankAccount</w:t>
            </w:r>
            <w:proofErr w:type="spellEnd"/>
            <w:r w:rsidRPr="00C64590">
              <w:rPr>
                <w:sz w:val="24"/>
              </w:rPr>
              <w:t xml:space="preserve">, with 2 methods </w:t>
            </w:r>
            <w:proofErr w:type="gramStart"/>
            <w:r w:rsidRPr="00C64590">
              <w:rPr>
                <w:sz w:val="24"/>
              </w:rPr>
              <w:t>deposit(</w:t>
            </w:r>
            <w:proofErr w:type="gramEnd"/>
            <w:r w:rsidRPr="00C64590">
              <w:rPr>
                <w:sz w:val="24"/>
              </w:rPr>
              <w:t xml:space="preserve">) and </w:t>
            </w:r>
            <w:proofErr w:type="gramStart"/>
            <w:r w:rsidRPr="00C64590">
              <w:rPr>
                <w:sz w:val="24"/>
              </w:rPr>
              <w:t>withdraw(</w:t>
            </w:r>
            <w:proofErr w:type="gramEnd"/>
            <w:r w:rsidRPr="00C64590">
              <w:rPr>
                <w:sz w:val="24"/>
              </w:rPr>
              <w:t xml:space="preserve">). </w:t>
            </w:r>
          </w:p>
          <w:p w:rsidR="00404A3F" w:rsidRPr="00C64590" w:rsidRDefault="00404A3F">
            <w:pPr>
              <w:pStyle w:val="ListParagraph"/>
              <w:numPr>
                <w:ilvl w:val="0"/>
                <w:numId w:val="18"/>
              </w:numPr>
              <w:rPr>
                <w:sz w:val="28"/>
              </w:rPr>
            </w:pPr>
            <w:proofErr w:type="gramStart"/>
            <w:r w:rsidRPr="00C64590">
              <w:rPr>
                <w:sz w:val="24"/>
              </w:rPr>
              <w:t>deposit(</w:t>
            </w:r>
            <w:proofErr w:type="gramEnd"/>
            <w:r w:rsidRPr="00C64590">
              <w:rPr>
                <w:sz w:val="24"/>
              </w:rPr>
              <w:t xml:space="preserve">): Whenever an amount is deposited, it has to be </w:t>
            </w:r>
            <w:proofErr w:type="gramStart"/>
            <w:r w:rsidRPr="00C64590">
              <w:rPr>
                <w:sz w:val="24"/>
              </w:rPr>
              <w:t>update</w:t>
            </w:r>
            <w:proofErr w:type="gramEnd"/>
            <w:r w:rsidRPr="00C64590">
              <w:rPr>
                <w:sz w:val="24"/>
              </w:rPr>
              <w:t xml:space="preserve"> the current amount.</w:t>
            </w:r>
          </w:p>
          <w:p w:rsidR="00404A3F" w:rsidRDefault="00404A3F">
            <w:pPr>
              <w:pStyle w:val="ListParagraph"/>
              <w:numPr>
                <w:ilvl w:val="0"/>
                <w:numId w:val="18"/>
              </w:numPr>
            </w:pPr>
            <w:proofErr w:type="gramStart"/>
            <w:r w:rsidRPr="00C64590">
              <w:rPr>
                <w:sz w:val="24"/>
              </w:rPr>
              <w:t>withdraw(</w:t>
            </w:r>
            <w:proofErr w:type="gramEnd"/>
            <w:r w:rsidRPr="00C64590">
              <w:rPr>
                <w:sz w:val="24"/>
              </w:rPr>
              <w:t xml:space="preserve">): Whenever an amount is withdrawn, it has to be less than the current </w:t>
            </w:r>
            <w:proofErr w:type="gramStart"/>
            <w:r w:rsidRPr="00C64590">
              <w:rPr>
                <w:sz w:val="24"/>
              </w:rPr>
              <w:t>amount ,</w:t>
            </w:r>
            <w:proofErr w:type="gramEnd"/>
            <w:r w:rsidRPr="00C64590">
              <w:rPr>
                <w:sz w:val="24"/>
              </w:rPr>
              <w:t xml:space="preserve"> else print (“Insufficient funds</w:t>
            </w:r>
            <w:proofErr w:type="gramStart"/>
            <w:r w:rsidRPr="00C64590">
              <w:rPr>
                <w:sz w:val="24"/>
              </w:rPr>
              <w:t xml:space="preserve">”)   </w:t>
            </w:r>
            <w:proofErr w:type="gramEnd"/>
          </w:p>
        </w:tc>
        <w:tc>
          <w:tcPr>
            <w:tcW w:w="1275" w:type="dxa"/>
          </w:tcPr>
          <w:p w:rsidR="00404A3F" w:rsidRDefault="00404A3F" w:rsidP="00321D5F"/>
        </w:tc>
        <w:tc>
          <w:tcPr>
            <w:tcW w:w="1276" w:type="dxa"/>
          </w:tcPr>
          <w:p w:rsidR="00404A3F" w:rsidRDefault="00404A3F" w:rsidP="00321D5F">
            <w:pPr>
              <w:jc w:val="center"/>
            </w:pPr>
            <w:r>
              <w:t>15</w:t>
            </w:r>
          </w:p>
        </w:tc>
        <w:tc>
          <w:tcPr>
            <w:tcW w:w="1985" w:type="dxa"/>
          </w:tcPr>
          <w:p w:rsidR="00404A3F" w:rsidRDefault="00404A3F" w:rsidP="00321D5F"/>
        </w:tc>
      </w:tr>
      <w:tr w:rsidR="00404A3F" w:rsidTr="00321D5F">
        <w:tc>
          <w:tcPr>
            <w:tcW w:w="1129" w:type="dxa"/>
          </w:tcPr>
          <w:p w:rsidR="00404A3F" w:rsidRDefault="00404A3F" w:rsidP="00321D5F"/>
        </w:tc>
        <w:tc>
          <w:tcPr>
            <w:tcW w:w="3828" w:type="dxa"/>
          </w:tcPr>
          <w:p w:rsidR="00404A3F" w:rsidRDefault="00404A3F" w:rsidP="00321D5F"/>
        </w:tc>
        <w:tc>
          <w:tcPr>
            <w:tcW w:w="1275" w:type="dxa"/>
          </w:tcPr>
          <w:p w:rsidR="00404A3F" w:rsidRDefault="00404A3F" w:rsidP="00321D5F"/>
        </w:tc>
        <w:tc>
          <w:tcPr>
            <w:tcW w:w="1276" w:type="dxa"/>
          </w:tcPr>
          <w:p w:rsidR="00404A3F" w:rsidRDefault="00404A3F" w:rsidP="00321D5F"/>
        </w:tc>
        <w:tc>
          <w:tcPr>
            <w:tcW w:w="1985" w:type="dxa"/>
          </w:tcPr>
          <w:p w:rsidR="00404A3F" w:rsidRDefault="00404A3F" w:rsidP="00321D5F"/>
        </w:tc>
      </w:tr>
    </w:tbl>
    <w:p w:rsidR="00404A3F" w:rsidRDefault="00404A3F" w:rsidP="00404A3F"/>
    <w:p w:rsidR="00404A3F" w:rsidRDefault="00404A3F" w:rsidP="00404A3F"/>
    <w:p w:rsidR="00404A3F" w:rsidRDefault="00404A3F" w:rsidP="00404A3F"/>
    <w:p w:rsidR="00404A3F" w:rsidRDefault="00404A3F" w:rsidP="00404A3F"/>
    <w:p w:rsidR="00404A3F" w:rsidRDefault="00404A3F" w:rsidP="00404A3F"/>
    <w:p w:rsidR="00404A3F" w:rsidRDefault="00404A3F" w:rsidP="00404A3F">
      <w:pPr>
        <w:jc w:val="center"/>
        <w:rPr>
          <w:b/>
          <w:sz w:val="28"/>
          <w:u w:val="single"/>
        </w:rPr>
      </w:pPr>
      <w:r w:rsidRPr="00181ECC">
        <w:rPr>
          <w:b/>
          <w:sz w:val="28"/>
          <w:u w:val="single"/>
        </w:rPr>
        <w:t>WEEK 1</w:t>
      </w:r>
    </w:p>
    <w:p w:rsidR="00404A3F" w:rsidRDefault="00404A3F" w:rsidP="00404A3F">
      <w:pPr>
        <w:jc w:val="center"/>
        <w:rPr>
          <w:b/>
          <w:sz w:val="28"/>
        </w:rPr>
      </w:pPr>
    </w:p>
    <w:p w:rsidR="00404A3F" w:rsidRDefault="00404A3F" w:rsidP="00404A3F">
      <w:pPr>
        <w:rPr>
          <w:b/>
          <w:sz w:val="24"/>
          <w:u w:val="single"/>
        </w:rPr>
      </w:pPr>
      <w:r w:rsidRPr="00181ECC">
        <w:rPr>
          <w:b/>
          <w:sz w:val="24"/>
          <w:u w:val="single"/>
        </w:rPr>
        <w:t>Program 1</w:t>
      </w:r>
    </w:p>
    <w:p w:rsidR="00404A3F" w:rsidRPr="00181ECC" w:rsidRDefault="00404A3F" w:rsidP="00404A3F">
      <w:pPr>
        <w:rPr>
          <w:b/>
          <w:sz w:val="24"/>
          <w:u w:val="single"/>
        </w:rPr>
      </w:pPr>
    </w:p>
    <w:p w:rsidR="00404A3F" w:rsidRDefault="00404A3F" w:rsidP="00404A3F">
      <w:pPr>
        <w:rPr>
          <w:sz w:val="24"/>
        </w:rPr>
      </w:pPr>
      <w:r w:rsidRPr="00181ECC">
        <w:rPr>
          <w:b/>
          <w:sz w:val="24"/>
          <w:u w:val="single"/>
        </w:rPr>
        <w:t>Aim:</w:t>
      </w:r>
      <w:r>
        <w:rPr>
          <w:b/>
          <w:sz w:val="24"/>
          <w:u w:val="single"/>
        </w:rPr>
        <w:t xml:space="preserve"> </w:t>
      </w:r>
      <w:r>
        <w:rPr>
          <w:sz w:val="24"/>
        </w:rPr>
        <w:t>How to download and install Java software</w:t>
      </w:r>
    </w:p>
    <w:p w:rsidR="005B3284" w:rsidRDefault="005B3284" w:rsidP="00404A3F">
      <w:pPr>
        <w:rPr>
          <w:sz w:val="24"/>
        </w:rPr>
      </w:pPr>
    </w:p>
    <w:p w:rsidR="00404A3F" w:rsidRDefault="00404A3F" w:rsidP="00404A3F">
      <w:pPr>
        <w:rPr>
          <w:b/>
          <w:sz w:val="24"/>
          <w:u w:val="single"/>
        </w:rPr>
      </w:pPr>
      <w:r w:rsidRPr="00FE6D51">
        <w:rPr>
          <w:b/>
          <w:sz w:val="24"/>
          <w:u w:val="single"/>
        </w:rPr>
        <w:t>Procedure</w:t>
      </w:r>
      <w:r>
        <w:rPr>
          <w:b/>
          <w:sz w:val="24"/>
          <w:u w:val="single"/>
        </w:rPr>
        <w:t xml:space="preserve">: </w:t>
      </w:r>
    </w:p>
    <w:p w:rsidR="00404A3F" w:rsidRDefault="00404A3F" w:rsidP="00404A3F">
      <w:pPr>
        <w:rPr>
          <w:b/>
          <w:sz w:val="24"/>
        </w:rPr>
      </w:pPr>
    </w:p>
    <w:p w:rsidR="00404A3F" w:rsidRDefault="00404A3F" w:rsidP="005B3284">
      <w:pPr>
        <w:spacing w:line="360" w:lineRule="auto"/>
        <w:rPr>
          <w:b/>
          <w:sz w:val="24"/>
        </w:rPr>
      </w:pPr>
      <w:r w:rsidRPr="00FE6D51">
        <w:rPr>
          <w:b/>
          <w:sz w:val="24"/>
        </w:rPr>
        <w:t>Step 1:</w:t>
      </w:r>
      <w:r>
        <w:rPr>
          <w:b/>
          <w:sz w:val="24"/>
        </w:rPr>
        <w:t xml:space="preserve"> To download Java software</w:t>
      </w:r>
    </w:p>
    <w:p w:rsidR="00404A3F" w:rsidRPr="00FE6D51" w:rsidRDefault="00404A3F" w:rsidP="005B3284">
      <w:pPr>
        <w:pStyle w:val="ListParagraph"/>
        <w:numPr>
          <w:ilvl w:val="0"/>
          <w:numId w:val="1"/>
        </w:numPr>
        <w:spacing w:line="360" w:lineRule="auto"/>
        <w:rPr>
          <w:sz w:val="24"/>
        </w:rPr>
      </w:pPr>
      <w:r w:rsidRPr="00FE6D51">
        <w:rPr>
          <w:sz w:val="24"/>
        </w:rPr>
        <w:t>Open your web browser, and search for Java Oracle download in the search bar.</w:t>
      </w:r>
    </w:p>
    <w:p w:rsidR="00404A3F" w:rsidRDefault="00404A3F" w:rsidP="005B3284">
      <w:pPr>
        <w:pStyle w:val="ListParagraph"/>
        <w:numPr>
          <w:ilvl w:val="0"/>
          <w:numId w:val="1"/>
        </w:numPr>
        <w:spacing w:line="360" w:lineRule="auto"/>
        <w:rPr>
          <w:sz w:val="24"/>
        </w:rPr>
      </w:pPr>
      <w:r w:rsidRPr="00FE6D51">
        <w:rPr>
          <w:sz w:val="24"/>
        </w:rPr>
        <w:t xml:space="preserve">Open </w:t>
      </w:r>
      <w:r>
        <w:rPr>
          <w:sz w:val="24"/>
        </w:rPr>
        <w:t>Java Downloads | Oracle India.</w:t>
      </w:r>
    </w:p>
    <w:p w:rsidR="00404A3F" w:rsidRPr="00FE6D51" w:rsidRDefault="00404A3F" w:rsidP="005B3284">
      <w:pPr>
        <w:pStyle w:val="ListParagraph"/>
        <w:numPr>
          <w:ilvl w:val="0"/>
          <w:numId w:val="1"/>
        </w:numPr>
        <w:spacing w:line="360" w:lineRule="auto"/>
        <w:rPr>
          <w:sz w:val="24"/>
        </w:rPr>
      </w:pPr>
      <w:r>
        <w:rPr>
          <w:sz w:val="24"/>
        </w:rPr>
        <w:t>Scroll down and click on JDK 21(</w:t>
      </w:r>
      <w:r>
        <w:t>J</w:t>
      </w:r>
      <w:r w:rsidRPr="00FE6D51">
        <w:rPr>
          <w:rFonts w:ascii="Segoe UI" w:hAnsi="Segoe UI" w:cs="Segoe UI"/>
          <w:color w:val="161513"/>
        </w:rPr>
        <w:t>ava SE Development Kit 21.0.6 downloads</w:t>
      </w:r>
      <w:r>
        <w:rPr>
          <w:rFonts w:ascii="Segoe UI" w:hAnsi="Segoe UI" w:cs="Segoe UI"/>
          <w:color w:val="161513"/>
        </w:rPr>
        <w:t>)</w:t>
      </w:r>
    </w:p>
    <w:p w:rsidR="00404A3F" w:rsidRDefault="00404A3F" w:rsidP="005B3284">
      <w:pPr>
        <w:pStyle w:val="ListParagraph"/>
        <w:numPr>
          <w:ilvl w:val="0"/>
          <w:numId w:val="1"/>
        </w:numPr>
        <w:spacing w:line="360" w:lineRule="auto"/>
        <w:rPr>
          <w:sz w:val="24"/>
        </w:rPr>
      </w:pPr>
      <w:r>
        <w:rPr>
          <w:sz w:val="24"/>
        </w:rPr>
        <w:t xml:space="preserve">Select your operating </w:t>
      </w:r>
      <w:proofErr w:type="gramStart"/>
      <w:r>
        <w:rPr>
          <w:sz w:val="24"/>
        </w:rPr>
        <w:t>system.(</w:t>
      </w:r>
      <w:proofErr w:type="gramEnd"/>
      <w:r>
        <w:rPr>
          <w:sz w:val="24"/>
        </w:rPr>
        <w:t>Windows)</w:t>
      </w:r>
    </w:p>
    <w:p w:rsidR="00404A3F" w:rsidRDefault="00404A3F" w:rsidP="005B3284">
      <w:pPr>
        <w:pStyle w:val="ListParagraph"/>
        <w:numPr>
          <w:ilvl w:val="0"/>
          <w:numId w:val="1"/>
        </w:numPr>
        <w:spacing w:line="360" w:lineRule="auto"/>
        <w:rPr>
          <w:sz w:val="24"/>
        </w:rPr>
      </w:pPr>
      <w:r>
        <w:rPr>
          <w:sz w:val="24"/>
        </w:rPr>
        <w:t>Download X64 Installer.</w:t>
      </w:r>
    </w:p>
    <w:p w:rsidR="00404A3F" w:rsidRDefault="00404A3F" w:rsidP="005B3284">
      <w:pPr>
        <w:spacing w:line="360" w:lineRule="auto"/>
        <w:rPr>
          <w:sz w:val="24"/>
        </w:rPr>
      </w:pPr>
    </w:p>
    <w:p w:rsidR="00404A3F" w:rsidRDefault="00404A3F" w:rsidP="00404A3F">
      <w:pPr>
        <w:rPr>
          <w:sz w:val="24"/>
        </w:rPr>
      </w:pPr>
      <w:r>
        <w:rPr>
          <w:noProof/>
        </w:rPr>
        <w:drawing>
          <wp:inline distT="0" distB="0" distL="0" distR="0" wp14:anchorId="679EECD5" wp14:editId="56F09DB1">
            <wp:extent cx="5731510" cy="1909459"/>
            <wp:effectExtent l="0" t="0" r="2540" b="0"/>
            <wp:docPr id="42944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44270" name=""/>
                    <pic:cNvPicPr/>
                  </pic:nvPicPr>
                  <pic:blipFill rotWithShape="1">
                    <a:blip r:embed="rId9"/>
                    <a:srcRect l="3989" t="30086" r="3876" b="15330"/>
                    <a:stretch/>
                  </pic:blipFill>
                  <pic:spPr bwMode="auto">
                    <a:xfrm>
                      <a:off x="0" y="0"/>
                      <a:ext cx="5731510" cy="190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rPr>
          <w:sz w:val="24"/>
        </w:rPr>
      </w:pPr>
    </w:p>
    <w:p w:rsidR="00404A3F" w:rsidRDefault="00404A3F" w:rsidP="005B3284">
      <w:pPr>
        <w:tabs>
          <w:tab w:val="left" w:pos="2372"/>
        </w:tabs>
        <w:spacing w:line="360" w:lineRule="auto"/>
        <w:rPr>
          <w:b/>
          <w:sz w:val="24"/>
        </w:rPr>
      </w:pPr>
      <w:r w:rsidRPr="00FE6D51">
        <w:rPr>
          <w:b/>
          <w:sz w:val="24"/>
        </w:rPr>
        <w:t>Step 2: To install Java on your system</w:t>
      </w:r>
    </w:p>
    <w:p w:rsidR="00404A3F" w:rsidRPr="00250656" w:rsidRDefault="00404A3F" w:rsidP="005B3284">
      <w:pPr>
        <w:pStyle w:val="ListParagraph"/>
        <w:numPr>
          <w:ilvl w:val="0"/>
          <w:numId w:val="2"/>
        </w:numPr>
        <w:tabs>
          <w:tab w:val="left" w:pos="2372"/>
        </w:tabs>
        <w:spacing w:line="360" w:lineRule="auto"/>
        <w:rPr>
          <w:b/>
          <w:sz w:val="24"/>
        </w:rPr>
      </w:pPr>
      <w:r w:rsidRPr="00250656">
        <w:rPr>
          <w:sz w:val="24"/>
        </w:rPr>
        <w:t xml:space="preserve">For installation, </w:t>
      </w:r>
      <w:r w:rsidRPr="00250656">
        <w:rPr>
          <w:sz w:val="24"/>
          <w:szCs w:val="32"/>
        </w:rPr>
        <w:t>locate the downloaded jdk-21_windows-x64_bin.exe file.</w:t>
      </w:r>
    </w:p>
    <w:p w:rsidR="00404A3F" w:rsidRDefault="00404A3F" w:rsidP="005B3284">
      <w:pPr>
        <w:pStyle w:val="ListParagraph"/>
        <w:numPr>
          <w:ilvl w:val="0"/>
          <w:numId w:val="2"/>
        </w:numPr>
        <w:tabs>
          <w:tab w:val="left" w:pos="2372"/>
        </w:tabs>
        <w:spacing w:line="360" w:lineRule="auto"/>
        <w:rPr>
          <w:sz w:val="24"/>
        </w:rPr>
      </w:pPr>
      <w:r w:rsidRPr="00250656">
        <w:rPr>
          <w:sz w:val="24"/>
        </w:rPr>
        <w:t>Double-click to launch the installer</w:t>
      </w:r>
      <w:r>
        <w:rPr>
          <w:sz w:val="24"/>
        </w:rPr>
        <w:t>.</w:t>
      </w:r>
    </w:p>
    <w:p w:rsidR="00404A3F" w:rsidRDefault="00404A3F" w:rsidP="005B3284">
      <w:pPr>
        <w:pStyle w:val="ListParagraph"/>
        <w:numPr>
          <w:ilvl w:val="0"/>
          <w:numId w:val="2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>Click next on setup wizard.</w:t>
      </w:r>
    </w:p>
    <w:p w:rsidR="00404A3F" w:rsidRDefault="00404A3F" w:rsidP="005B3284">
      <w:pPr>
        <w:pStyle w:val="ListParagraph"/>
        <w:numPr>
          <w:ilvl w:val="0"/>
          <w:numId w:val="2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>Choose the installation path. (C:\Program Files\Java\jdk-21)</w:t>
      </w:r>
    </w:p>
    <w:p w:rsidR="00404A3F" w:rsidRDefault="00404A3F" w:rsidP="005B3284">
      <w:pPr>
        <w:pStyle w:val="ListParagraph"/>
        <w:numPr>
          <w:ilvl w:val="0"/>
          <w:numId w:val="2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>Click next, then click install.</w:t>
      </w:r>
    </w:p>
    <w:p w:rsidR="00404A3F" w:rsidRDefault="00404A3F" w:rsidP="005B3284">
      <w:pPr>
        <w:pStyle w:val="ListParagraph"/>
        <w:numPr>
          <w:ilvl w:val="0"/>
          <w:numId w:val="2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>Wait for installation to complete.</w:t>
      </w:r>
    </w:p>
    <w:p w:rsidR="00404A3F" w:rsidRPr="005B3284" w:rsidRDefault="00404A3F" w:rsidP="005B3284">
      <w:pPr>
        <w:pStyle w:val="ListParagraph"/>
        <w:numPr>
          <w:ilvl w:val="0"/>
          <w:numId w:val="2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>Click on close, once the installation is complete.</w:t>
      </w:r>
      <w:r w:rsidRPr="005B3284">
        <w:rPr>
          <w:b/>
          <w:sz w:val="24"/>
        </w:rPr>
        <w:t xml:space="preserve"> </w:t>
      </w:r>
      <w:r>
        <w:rPr>
          <w:noProof/>
        </w:rPr>
        <w:lastRenderedPageBreak/>
        <w:drawing>
          <wp:inline distT="0" distB="0" distL="0" distR="0" wp14:anchorId="67DE61DF" wp14:editId="595D884B">
            <wp:extent cx="2781300" cy="21211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749" t="25636" r="33929" b="30540"/>
                    <a:stretch/>
                  </pic:blipFill>
                  <pic:spPr bwMode="auto">
                    <a:xfrm>
                      <a:off x="0" y="0"/>
                      <a:ext cx="2804586" cy="213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A3F" w:rsidRDefault="00404A3F" w:rsidP="005B3284">
      <w:pPr>
        <w:tabs>
          <w:tab w:val="left" w:pos="2372"/>
        </w:tabs>
        <w:spacing w:line="360" w:lineRule="auto"/>
        <w:rPr>
          <w:b/>
          <w:sz w:val="24"/>
        </w:rPr>
      </w:pPr>
      <w:r>
        <w:rPr>
          <w:b/>
          <w:sz w:val="24"/>
        </w:rPr>
        <w:t>Step 3: Setup a path</w:t>
      </w:r>
    </w:p>
    <w:p w:rsidR="00404A3F" w:rsidRDefault="00404A3F" w:rsidP="005B3284">
      <w:pPr>
        <w:pStyle w:val="ListParagraph"/>
        <w:numPr>
          <w:ilvl w:val="0"/>
          <w:numId w:val="3"/>
        </w:numPr>
        <w:tabs>
          <w:tab w:val="left" w:pos="2372"/>
        </w:tabs>
        <w:spacing w:line="360" w:lineRule="auto"/>
        <w:rPr>
          <w:sz w:val="24"/>
        </w:rPr>
      </w:pPr>
      <w:r w:rsidRPr="003C6977">
        <w:rPr>
          <w:sz w:val="24"/>
        </w:rPr>
        <w:t>Go to C drive on desktop.</w:t>
      </w:r>
    </w:p>
    <w:p w:rsidR="00404A3F" w:rsidRDefault="00404A3F" w:rsidP="005B3284">
      <w:pPr>
        <w:pStyle w:val="ListParagraph"/>
        <w:numPr>
          <w:ilvl w:val="0"/>
          <w:numId w:val="3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>Choose Program Files &gt; Java &gt; jdk21 &gt; bin</w:t>
      </w:r>
    </w:p>
    <w:p w:rsidR="00404A3F" w:rsidRDefault="00404A3F" w:rsidP="005B3284">
      <w:pPr>
        <w:pStyle w:val="ListParagraph"/>
        <w:numPr>
          <w:ilvl w:val="0"/>
          <w:numId w:val="3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>Select and copy the path at the address bar.</w:t>
      </w:r>
    </w:p>
    <w:p w:rsidR="00404A3F" w:rsidRDefault="00404A3F" w:rsidP="00404A3F">
      <w:pPr>
        <w:tabs>
          <w:tab w:val="left" w:pos="2372"/>
        </w:tabs>
        <w:ind w:left="360"/>
        <w:rPr>
          <w:sz w:val="24"/>
        </w:rPr>
      </w:pPr>
      <w:r>
        <w:rPr>
          <w:sz w:val="24"/>
        </w:rPr>
        <w:t xml:space="preserve">        </w:t>
      </w:r>
      <w:r>
        <w:rPr>
          <w:noProof/>
        </w:rPr>
        <w:drawing>
          <wp:inline distT="0" distB="0" distL="0" distR="0" wp14:anchorId="74428EBE" wp14:editId="386B05A3">
            <wp:extent cx="4860349" cy="2589463"/>
            <wp:effectExtent l="0" t="0" r="0" b="1905"/>
            <wp:docPr id="112417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74192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349" cy="258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ind w:left="360"/>
        <w:rPr>
          <w:sz w:val="24"/>
        </w:rPr>
      </w:pPr>
    </w:p>
    <w:p w:rsidR="00404A3F" w:rsidRPr="009434AF" w:rsidRDefault="00404A3F" w:rsidP="005B3284">
      <w:pPr>
        <w:spacing w:line="360" w:lineRule="auto"/>
        <w:rPr>
          <w:b/>
          <w:bCs/>
          <w:sz w:val="24"/>
          <w:szCs w:val="32"/>
          <w:lang w:val="en-IN"/>
        </w:rPr>
      </w:pPr>
      <w:r w:rsidRPr="009434AF">
        <w:rPr>
          <w:b/>
          <w:bCs/>
          <w:sz w:val="24"/>
          <w:szCs w:val="32"/>
        </w:rPr>
        <w:t>Step 4: Open System Properties</w:t>
      </w:r>
    </w:p>
    <w:p w:rsidR="00404A3F" w:rsidRDefault="00404A3F" w:rsidP="005B3284">
      <w:pPr>
        <w:pStyle w:val="ListParagraph"/>
        <w:widowControl/>
        <w:numPr>
          <w:ilvl w:val="0"/>
          <w:numId w:val="4"/>
        </w:numPr>
        <w:autoSpaceDE/>
        <w:autoSpaceDN/>
        <w:spacing w:after="160" w:line="360" w:lineRule="auto"/>
        <w:rPr>
          <w:sz w:val="24"/>
          <w:szCs w:val="32"/>
        </w:rPr>
      </w:pPr>
      <w:r w:rsidRPr="009434AF">
        <w:rPr>
          <w:sz w:val="24"/>
          <w:szCs w:val="32"/>
        </w:rPr>
        <w:t xml:space="preserve">Press Windows + R, type </w:t>
      </w:r>
      <w:proofErr w:type="spellStart"/>
      <w:r w:rsidRPr="009434AF">
        <w:rPr>
          <w:sz w:val="24"/>
          <w:szCs w:val="32"/>
        </w:rPr>
        <w:t>sysdm.cpl</w:t>
      </w:r>
      <w:proofErr w:type="spellEnd"/>
      <w:r w:rsidRPr="009434AF">
        <w:rPr>
          <w:sz w:val="24"/>
          <w:szCs w:val="32"/>
        </w:rPr>
        <w:t>, and click Ok.</w:t>
      </w:r>
    </w:p>
    <w:p w:rsidR="00404A3F" w:rsidRDefault="00404A3F" w:rsidP="005B3284">
      <w:pPr>
        <w:pStyle w:val="ListParagraph"/>
        <w:widowControl/>
        <w:numPr>
          <w:ilvl w:val="0"/>
          <w:numId w:val="4"/>
        </w:numPr>
        <w:autoSpaceDE/>
        <w:autoSpaceDN/>
        <w:spacing w:after="160" w:line="360" w:lineRule="auto"/>
        <w:rPr>
          <w:sz w:val="24"/>
          <w:szCs w:val="32"/>
        </w:rPr>
      </w:pPr>
      <w:r w:rsidRPr="009434AF">
        <w:rPr>
          <w:sz w:val="24"/>
          <w:szCs w:val="32"/>
        </w:rPr>
        <w:t>The System Properties window will open.</w:t>
      </w:r>
    </w:p>
    <w:p w:rsidR="00404A3F" w:rsidRDefault="00404A3F" w:rsidP="005B3284">
      <w:pPr>
        <w:pStyle w:val="ListParagraph"/>
        <w:widowControl/>
        <w:numPr>
          <w:ilvl w:val="0"/>
          <w:numId w:val="4"/>
        </w:numPr>
        <w:autoSpaceDE/>
        <w:autoSpaceDN/>
        <w:spacing w:after="160" w:line="360" w:lineRule="auto"/>
        <w:rPr>
          <w:sz w:val="24"/>
          <w:szCs w:val="32"/>
        </w:rPr>
      </w:pPr>
      <w:r w:rsidRPr="009434AF">
        <w:rPr>
          <w:sz w:val="24"/>
          <w:szCs w:val="32"/>
        </w:rPr>
        <w:t>Navigate to the Advanced tab.</w:t>
      </w:r>
    </w:p>
    <w:p w:rsidR="00404A3F" w:rsidRPr="009434AF" w:rsidRDefault="00404A3F" w:rsidP="005B3284">
      <w:pPr>
        <w:pStyle w:val="ListParagraph"/>
        <w:widowControl/>
        <w:numPr>
          <w:ilvl w:val="0"/>
          <w:numId w:val="4"/>
        </w:numPr>
        <w:autoSpaceDE/>
        <w:autoSpaceDN/>
        <w:spacing w:after="160" w:line="360" w:lineRule="auto"/>
        <w:rPr>
          <w:sz w:val="24"/>
          <w:szCs w:val="32"/>
        </w:rPr>
      </w:pPr>
      <w:r w:rsidRPr="009434AF">
        <w:rPr>
          <w:sz w:val="24"/>
          <w:szCs w:val="32"/>
        </w:rPr>
        <w:t>Click on Environment Variables at the bottom.</w:t>
      </w:r>
    </w:p>
    <w:p w:rsidR="00404A3F" w:rsidRDefault="00404A3F" w:rsidP="00404A3F">
      <w:pPr>
        <w:tabs>
          <w:tab w:val="left" w:pos="2372"/>
        </w:tabs>
        <w:rPr>
          <w:sz w:val="24"/>
        </w:rPr>
      </w:pPr>
      <w:r>
        <w:rPr>
          <w:sz w:val="24"/>
        </w:rPr>
        <w:lastRenderedPageBreak/>
        <w:t xml:space="preserve">                                                  </w:t>
      </w:r>
      <w:r>
        <w:rPr>
          <w:noProof/>
        </w:rPr>
        <w:drawing>
          <wp:inline distT="0" distB="0" distL="0" distR="0" wp14:anchorId="7CC4065E" wp14:editId="07354148">
            <wp:extent cx="2116015" cy="2222962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693" t="15090" r="62973" b="31991"/>
                    <a:stretch/>
                  </pic:blipFill>
                  <pic:spPr bwMode="auto">
                    <a:xfrm>
                      <a:off x="0" y="0"/>
                      <a:ext cx="2125044" cy="223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Default="00404A3F" w:rsidP="005B3284">
      <w:pPr>
        <w:spacing w:line="360" w:lineRule="auto"/>
        <w:rPr>
          <w:b/>
          <w:bCs/>
          <w:sz w:val="24"/>
          <w:szCs w:val="32"/>
          <w:lang w:val="en-IN"/>
        </w:rPr>
      </w:pPr>
      <w:r w:rsidRPr="009434AF">
        <w:rPr>
          <w:b/>
          <w:bCs/>
          <w:sz w:val="24"/>
          <w:szCs w:val="32"/>
        </w:rPr>
        <w:t>Step 5:</w:t>
      </w:r>
      <w:r w:rsidRPr="009434AF">
        <w:rPr>
          <w:b/>
          <w:bCs/>
          <w:sz w:val="20"/>
          <w:szCs w:val="24"/>
          <w:lang w:eastAsia="en-IN"/>
        </w:rPr>
        <w:t xml:space="preserve"> </w:t>
      </w:r>
      <w:r w:rsidRPr="009434AF">
        <w:rPr>
          <w:b/>
          <w:bCs/>
          <w:sz w:val="24"/>
          <w:szCs w:val="32"/>
        </w:rPr>
        <w:t>Set JAVA_HOME</w:t>
      </w:r>
    </w:p>
    <w:p w:rsidR="00404A3F" w:rsidRPr="009434AF" w:rsidRDefault="00404A3F" w:rsidP="005B3284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4"/>
          <w:szCs w:val="32"/>
          <w:lang w:val="en-IN"/>
        </w:rPr>
      </w:pPr>
      <w:r w:rsidRPr="009434AF">
        <w:rPr>
          <w:sz w:val="24"/>
          <w:szCs w:val="32"/>
        </w:rPr>
        <w:t>Under System Variables, click New.</w:t>
      </w:r>
    </w:p>
    <w:p w:rsidR="00404A3F" w:rsidRPr="009434AF" w:rsidRDefault="00404A3F" w:rsidP="005B3284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4"/>
          <w:szCs w:val="32"/>
          <w:lang w:val="en-IN"/>
        </w:rPr>
      </w:pPr>
      <w:r w:rsidRPr="009434AF">
        <w:rPr>
          <w:sz w:val="24"/>
          <w:szCs w:val="32"/>
        </w:rPr>
        <w:t>Set the Variable name as JAVA_HOME.</w:t>
      </w:r>
    </w:p>
    <w:p w:rsidR="00404A3F" w:rsidRPr="009434AF" w:rsidRDefault="00404A3F" w:rsidP="005B3284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4"/>
          <w:szCs w:val="32"/>
          <w:lang w:val="en-IN"/>
        </w:rPr>
      </w:pPr>
      <w:r w:rsidRPr="009434AF">
        <w:rPr>
          <w:sz w:val="24"/>
          <w:szCs w:val="32"/>
        </w:rPr>
        <w:t>Set Variable value as C:\Program Files\Java\jdk-21 (or your installation path).</w:t>
      </w:r>
    </w:p>
    <w:p w:rsidR="00404A3F" w:rsidRPr="009434AF" w:rsidRDefault="00404A3F" w:rsidP="005B3284">
      <w:pPr>
        <w:pStyle w:val="ListParagraph"/>
        <w:numPr>
          <w:ilvl w:val="0"/>
          <w:numId w:val="5"/>
        </w:numPr>
        <w:spacing w:line="360" w:lineRule="auto"/>
        <w:rPr>
          <w:b/>
          <w:bCs/>
          <w:sz w:val="24"/>
          <w:szCs w:val="32"/>
          <w:lang w:val="en-IN"/>
        </w:rPr>
      </w:pPr>
      <w:r w:rsidRPr="009434AF">
        <w:rPr>
          <w:sz w:val="24"/>
          <w:szCs w:val="32"/>
        </w:rPr>
        <w:t>Click OK.</w:t>
      </w:r>
    </w:p>
    <w:p w:rsidR="00404A3F" w:rsidRDefault="00404A3F" w:rsidP="005B3284">
      <w:pPr>
        <w:tabs>
          <w:tab w:val="left" w:pos="2372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                 </w:t>
      </w:r>
      <w:r>
        <w:rPr>
          <w:noProof/>
        </w:rPr>
        <w:drawing>
          <wp:inline distT="0" distB="0" distL="0" distR="0" wp14:anchorId="211627D2" wp14:editId="6A0273C3">
            <wp:extent cx="4562377" cy="1307123"/>
            <wp:effectExtent l="0" t="0" r="0" b="7620"/>
            <wp:docPr id="152108397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83977" name="Picture 1"/>
                    <pic:cNvPicPr/>
                  </pic:nvPicPr>
                  <pic:blipFill rotWithShape="1">
                    <a:blip r:embed="rId13"/>
                    <a:srcRect l="30579" t="35927" r="30202" b="42802"/>
                    <a:stretch/>
                  </pic:blipFill>
                  <pic:spPr bwMode="auto">
                    <a:xfrm>
                      <a:off x="0" y="0"/>
                      <a:ext cx="4575738" cy="131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sz w:val="32"/>
          <w:szCs w:val="32"/>
        </w:rPr>
      </w:pPr>
    </w:p>
    <w:p w:rsidR="00404A3F" w:rsidRPr="00196A2D" w:rsidRDefault="00404A3F" w:rsidP="005B3284">
      <w:pPr>
        <w:spacing w:line="360" w:lineRule="auto"/>
        <w:rPr>
          <w:b/>
          <w:bCs/>
          <w:sz w:val="24"/>
          <w:szCs w:val="32"/>
          <w:lang w:val="en-IN"/>
        </w:rPr>
      </w:pPr>
      <w:r w:rsidRPr="00196A2D">
        <w:rPr>
          <w:b/>
          <w:bCs/>
          <w:sz w:val="24"/>
          <w:szCs w:val="32"/>
        </w:rPr>
        <w:t>Step 6: Update PATH Variable</w:t>
      </w:r>
    </w:p>
    <w:p w:rsidR="00404A3F" w:rsidRDefault="00404A3F" w:rsidP="005B3284">
      <w:pPr>
        <w:pStyle w:val="ListParagraph"/>
        <w:numPr>
          <w:ilvl w:val="0"/>
          <w:numId w:val="6"/>
        </w:numPr>
        <w:spacing w:line="360" w:lineRule="auto"/>
        <w:rPr>
          <w:sz w:val="24"/>
          <w:szCs w:val="32"/>
        </w:rPr>
      </w:pPr>
      <w:r w:rsidRPr="00196A2D">
        <w:rPr>
          <w:sz w:val="24"/>
          <w:szCs w:val="32"/>
        </w:rPr>
        <w:t>In System Variables, find Path and click Edit.</w:t>
      </w:r>
    </w:p>
    <w:p w:rsidR="00404A3F" w:rsidRDefault="00404A3F" w:rsidP="005B3284">
      <w:pPr>
        <w:pStyle w:val="ListParagraph"/>
        <w:numPr>
          <w:ilvl w:val="0"/>
          <w:numId w:val="6"/>
        </w:numPr>
        <w:spacing w:line="360" w:lineRule="auto"/>
        <w:rPr>
          <w:sz w:val="24"/>
          <w:szCs w:val="32"/>
        </w:rPr>
      </w:pPr>
      <w:r w:rsidRPr="00196A2D">
        <w:rPr>
          <w:sz w:val="24"/>
          <w:szCs w:val="32"/>
        </w:rPr>
        <w:t>Click New and add: C:\Program Files\Java\jdk-21\bin</w:t>
      </w:r>
    </w:p>
    <w:p w:rsidR="00404A3F" w:rsidRPr="005B3284" w:rsidRDefault="00404A3F" w:rsidP="005B3284">
      <w:pPr>
        <w:pStyle w:val="ListParagraph"/>
        <w:numPr>
          <w:ilvl w:val="0"/>
          <w:numId w:val="6"/>
        </w:numPr>
        <w:spacing w:line="360" w:lineRule="auto"/>
        <w:rPr>
          <w:sz w:val="24"/>
          <w:szCs w:val="32"/>
        </w:rPr>
      </w:pPr>
      <w:r w:rsidRPr="00196A2D">
        <w:rPr>
          <w:sz w:val="24"/>
          <w:szCs w:val="32"/>
        </w:rPr>
        <w:t>Click OK to save.</w:t>
      </w:r>
    </w:p>
    <w:p w:rsidR="00404A3F" w:rsidRDefault="00404A3F" w:rsidP="00404A3F">
      <w:pPr>
        <w:tabs>
          <w:tab w:val="left" w:pos="2372"/>
        </w:tabs>
        <w:rPr>
          <w:sz w:val="24"/>
        </w:rPr>
      </w:pPr>
      <w:r>
        <w:rPr>
          <w:sz w:val="24"/>
        </w:rPr>
        <w:t xml:space="preserve">                         </w:t>
      </w:r>
      <w:r>
        <w:rPr>
          <w:noProof/>
        </w:rPr>
        <w:drawing>
          <wp:inline distT="0" distB="0" distL="0" distR="0" wp14:anchorId="7B1FDCD3" wp14:editId="10677474">
            <wp:extent cx="2315213" cy="21399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158" t="16545" r="34441" b="21628"/>
                    <a:stretch/>
                  </pic:blipFill>
                  <pic:spPr bwMode="auto">
                    <a:xfrm>
                      <a:off x="0" y="0"/>
                      <a:ext cx="2343039" cy="216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Pr="006676D8" w:rsidRDefault="00404A3F" w:rsidP="005B3284">
      <w:pPr>
        <w:tabs>
          <w:tab w:val="left" w:pos="7652"/>
        </w:tabs>
        <w:spacing w:line="360" w:lineRule="auto"/>
        <w:rPr>
          <w:b/>
          <w:bCs/>
          <w:sz w:val="24"/>
          <w:szCs w:val="32"/>
          <w:lang w:val="en-IN"/>
        </w:rPr>
      </w:pPr>
      <w:r w:rsidRPr="006676D8">
        <w:rPr>
          <w:b/>
          <w:bCs/>
          <w:sz w:val="24"/>
          <w:szCs w:val="32"/>
        </w:rPr>
        <w:lastRenderedPageBreak/>
        <w:t>Step 7:</w:t>
      </w:r>
      <w:r w:rsidRPr="006676D8">
        <w:rPr>
          <w:b/>
          <w:bCs/>
          <w:i/>
          <w:iCs/>
          <w:sz w:val="20"/>
          <w:szCs w:val="24"/>
          <w:lang w:eastAsia="en-IN"/>
        </w:rPr>
        <w:t xml:space="preserve"> </w:t>
      </w:r>
      <w:r w:rsidRPr="006676D8">
        <w:rPr>
          <w:b/>
          <w:bCs/>
          <w:sz w:val="24"/>
          <w:szCs w:val="32"/>
        </w:rPr>
        <w:t>Verify Installation</w:t>
      </w:r>
      <w:r>
        <w:rPr>
          <w:b/>
          <w:bCs/>
          <w:sz w:val="24"/>
          <w:szCs w:val="32"/>
        </w:rPr>
        <w:tab/>
      </w:r>
    </w:p>
    <w:p w:rsidR="00404A3F" w:rsidRDefault="00404A3F" w:rsidP="005B3284">
      <w:pPr>
        <w:pStyle w:val="ListParagraph"/>
        <w:widowControl/>
        <w:numPr>
          <w:ilvl w:val="0"/>
          <w:numId w:val="7"/>
        </w:numPr>
        <w:autoSpaceDE/>
        <w:autoSpaceDN/>
        <w:spacing w:after="160" w:line="360" w:lineRule="auto"/>
        <w:rPr>
          <w:sz w:val="24"/>
          <w:szCs w:val="32"/>
        </w:rPr>
      </w:pPr>
      <w:r w:rsidRPr="006676D8">
        <w:rPr>
          <w:sz w:val="24"/>
          <w:szCs w:val="32"/>
        </w:rPr>
        <w:t>Open Command Prompt.</w:t>
      </w:r>
    </w:p>
    <w:p w:rsidR="00404A3F" w:rsidRPr="006676D8" w:rsidRDefault="00404A3F" w:rsidP="005B3284">
      <w:pPr>
        <w:pStyle w:val="ListParagraph"/>
        <w:widowControl/>
        <w:numPr>
          <w:ilvl w:val="0"/>
          <w:numId w:val="7"/>
        </w:numPr>
        <w:autoSpaceDE/>
        <w:autoSpaceDN/>
        <w:spacing w:after="160" w:line="360" w:lineRule="auto"/>
        <w:rPr>
          <w:sz w:val="24"/>
          <w:szCs w:val="32"/>
        </w:rPr>
      </w:pPr>
      <w:r w:rsidRPr="006676D8">
        <w:rPr>
          <w:sz w:val="24"/>
          <w:szCs w:val="32"/>
        </w:rPr>
        <w:t xml:space="preserve">Type the following command: </w:t>
      </w:r>
      <w:r w:rsidRPr="006676D8">
        <w:rPr>
          <w:b/>
          <w:bCs/>
          <w:sz w:val="24"/>
          <w:szCs w:val="32"/>
        </w:rPr>
        <w:t>java --version</w:t>
      </w:r>
      <w:r w:rsidRPr="006676D8">
        <w:rPr>
          <w:sz w:val="24"/>
          <w:szCs w:val="32"/>
        </w:rPr>
        <w:t xml:space="preserve"> and press Enter.</w:t>
      </w:r>
    </w:p>
    <w:p w:rsidR="00404A3F" w:rsidRDefault="00404A3F" w:rsidP="00404A3F">
      <w:pPr>
        <w:tabs>
          <w:tab w:val="left" w:pos="2372"/>
        </w:tabs>
        <w:rPr>
          <w:noProof/>
        </w:rPr>
      </w:pPr>
      <w:r>
        <w:rPr>
          <w:noProof/>
        </w:rPr>
        <w:t xml:space="preserve">                          </w:t>
      </w:r>
      <w:r>
        <w:rPr>
          <w:noProof/>
        </w:rPr>
        <w:drawing>
          <wp:inline distT="0" distB="0" distL="0" distR="0" wp14:anchorId="6BEB4BE6" wp14:editId="3CCB9484">
            <wp:extent cx="5731510" cy="1644650"/>
            <wp:effectExtent l="0" t="0" r="2540" b="0"/>
            <wp:docPr id="18427413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Pr="006676D8" w:rsidRDefault="00404A3F">
      <w:pPr>
        <w:pStyle w:val="ListParagraph"/>
        <w:widowControl/>
        <w:numPr>
          <w:ilvl w:val="0"/>
          <w:numId w:val="7"/>
        </w:numPr>
        <w:autoSpaceDE/>
        <w:autoSpaceDN/>
        <w:spacing w:after="160" w:line="256" w:lineRule="auto"/>
        <w:rPr>
          <w:sz w:val="24"/>
          <w:szCs w:val="32"/>
          <w:lang w:val="en-IN"/>
        </w:rPr>
      </w:pPr>
      <w:r w:rsidRPr="006676D8">
        <w:rPr>
          <w:sz w:val="24"/>
          <w:szCs w:val="32"/>
        </w:rPr>
        <w:t xml:space="preserve">To check the java compiler type: </w:t>
      </w:r>
      <w:proofErr w:type="spellStart"/>
      <w:r w:rsidRPr="006676D8">
        <w:rPr>
          <w:b/>
          <w:bCs/>
          <w:sz w:val="24"/>
          <w:szCs w:val="32"/>
        </w:rPr>
        <w:t>javac</w:t>
      </w:r>
      <w:proofErr w:type="spellEnd"/>
      <w:r w:rsidRPr="006676D8">
        <w:rPr>
          <w:b/>
          <w:bCs/>
          <w:sz w:val="24"/>
          <w:szCs w:val="32"/>
        </w:rPr>
        <w:t xml:space="preserve"> –version.</w:t>
      </w:r>
    </w:p>
    <w:p w:rsidR="00404A3F" w:rsidRDefault="00404A3F" w:rsidP="00404A3F">
      <w:pPr>
        <w:tabs>
          <w:tab w:val="left" w:pos="2372"/>
        </w:tabs>
        <w:rPr>
          <w:sz w:val="24"/>
        </w:rPr>
      </w:pPr>
      <w:r>
        <w:rPr>
          <w:sz w:val="24"/>
        </w:rPr>
        <w:t xml:space="preserve">                      </w:t>
      </w:r>
    </w:p>
    <w:p w:rsidR="00404A3F" w:rsidRDefault="00404A3F" w:rsidP="00404A3F">
      <w:pPr>
        <w:tabs>
          <w:tab w:val="left" w:pos="2372"/>
        </w:tabs>
        <w:rPr>
          <w:sz w:val="24"/>
        </w:rPr>
      </w:pPr>
      <w:r>
        <w:rPr>
          <w:noProof/>
        </w:rPr>
        <w:drawing>
          <wp:inline distT="0" distB="0" distL="0" distR="0" wp14:anchorId="690D5D66" wp14:editId="40C4FCE7">
            <wp:extent cx="3886200" cy="616585"/>
            <wp:effectExtent l="0" t="0" r="0" b="0"/>
            <wp:docPr id="140530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B21D6D">
        <w:rPr>
          <w:b/>
          <w:sz w:val="24"/>
          <w:u w:val="single"/>
        </w:rPr>
        <w:t>Program 2: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</w:pPr>
      <w:r>
        <w:rPr>
          <w:b/>
          <w:sz w:val="24"/>
          <w:u w:val="single"/>
        </w:rPr>
        <w:t xml:space="preserve">Aim: </w:t>
      </w:r>
      <w:r>
        <w:rPr>
          <w:sz w:val="24"/>
        </w:rPr>
        <w:t xml:space="preserve">Write a </w:t>
      </w:r>
      <w:r>
        <w:t>Java Program to print the message “Welcome to Java Programming”</w:t>
      </w:r>
    </w:p>
    <w:p w:rsidR="005B3284" w:rsidRDefault="005B3284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B21D6D">
        <w:rPr>
          <w:b/>
          <w:sz w:val="24"/>
          <w:u w:val="single"/>
        </w:rPr>
        <w:t>Code: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5B3284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A52A01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0270481" wp14:editId="53E4B9DB">
            <wp:extent cx="4710037" cy="3613150"/>
            <wp:effectExtent l="0" t="0" r="0" b="6350"/>
            <wp:docPr id="2585262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253" cy="361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lastRenderedPageBreak/>
        <w:t>Output: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A52A01">
        <w:rPr>
          <w:b/>
          <w:bCs/>
          <w:noProof/>
          <w:sz w:val="32"/>
          <w:szCs w:val="32"/>
        </w:rPr>
        <w:drawing>
          <wp:inline distT="0" distB="0" distL="0" distR="0" wp14:anchorId="08BADD1B" wp14:editId="03C1006C">
            <wp:extent cx="5494020" cy="2217420"/>
            <wp:effectExtent l="0" t="0" r="0" b="0"/>
            <wp:docPr id="438094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Error:</w:t>
      </w:r>
    </w:p>
    <w:p w:rsidR="005B3284" w:rsidRDefault="005B3284" w:rsidP="00404A3F">
      <w:pPr>
        <w:tabs>
          <w:tab w:val="left" w:pos="2372"/>
        </w:tabs>
        <w:rPr>
          <w:b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4819"/>
        <w:gridCol w:w="3209"/>
      </w:tblGrid>
      <w:tr w:rsidR="00404A3F" w:rsidTr="00321D5F">
        <w:trPr>
          <w:trHeight w:val="40"/>
        </w:trPr>
        <w:tc>
          <w:tcPr>
            <w:tcW w:w="988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Sno.</w:t>
            </w:r>
          </w:p>
        </w:tc>
        <w:tc>
          <w:tcPr>
            <w:tcW w:w="4819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message</w:t>
            </w:r>
          </w:p>
        </w:tc>
        <w:tc>
          <w:tcPr>
            <w:tcW w:w="3209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rectification</w:t>
            </w:r>
          </w:p>
        </w:tc>
      </w:tr>
      <w:tr w:rsidR="00404A3F" w:rsidTr="00321D5F">
        <w:tc>
          <w:tcPr>
            <w:tcW w:w="988" w:type="dxa"/>
          </w:tcPr>
          <w:p w:rsidR="00404A3F" w:rsidRPr="008503CD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4819" w:type="dxa"/>
          </w:tcPr>
          <w:p w:rsidR="00404A3F" w:rsidRPr="008503CD" w:rsidRDefault="00404A3F" w:rsidP="005B3284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8503CD">
              <w:rPr>
                <w:sz w:val="24"/>
              </w:rPr>
              <w:t>error: ';' expected</w:t>
            </w:r>
          </w:p>
          <w:p w:rsidR="00404A3F" w:rsidRDefault="00404A3F" w:rsidP="005B3284">
            <w:pPr>
              <w:tabs>
                <w:tab w:val="left" w:pos="2372"/>
              </w:tabs>
              <w:spacing w:line="360" w:lineRule="auto"/>
              <w:rPr>
                <w:b/>
                <w:sz w:val="24"/>
                <w:u w:val="single"/>
              </w:rPr>
            </w:pPr>
            <w:r w:rsidRPr="008503CD">
              <w:rPr>
                <w:sz w:val="24"/>
              </w:rPr>
              <w:t xml:space="preserve">                </w:t>
            </w:r>
            <w:proofErr w:type="spellStart"/>
            <w:r w:rsidRPr="008503CD">
              <w:rPr>
                <w:sz w:val="24"/>
              </w:rPr>
              <w:t>System.out.println</w:t>
            </w:r>
            <w:proofErr w:type="spellEnd"/>
            <w:r w:rsidRPr="008503CD">
              <w:rPr>
                <w:sz w:val="24"/>
              </w:rPr>
              <w:t>("Welcome to Java Programming")</w:t>
            </w:r>
          </w:p>
        </w:tc>
        <w:tc>
          <w:tcPr>
            <w:tcW w:w="3209" w:type="dxa"/>
          </w:tcPr>
          <w:p w:rsidR="00404A3F" w:rsidRDefault="00404A3F" w:rsidP="005B3284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>
              <w:rPr>
                <w:sz w:val="24"/>
              </w:rPr>
              <w:t>Adding a semi-colon at the last</w:t>
            </w:r>
          </w:p>
          <w:p w:rsidR="00404A3F" w:rsidRDefault="00404A3F" w:rsidP="005B3284">
            <w:pPr>
              <w:tabs>
                <w:tab w:val="left" w:pos="2372"/>
              </w:tabs>
              <w:spacing w:line="360" w:lineRule="auto"/>
              <w:rPr>
                <w:b/>
                <w:sz w:val="24"/>
                <w:u w:val="single"/>
              </w:rPr>
            </w:pPr>
            <w:proofErr w:type="spellStart"/>
            <w:r w:rsidRPr="008503CD">
              <w:rPr>
                <w:sz w:val="24"/>
              </w:rPr>
              <w:t>System.out.println</w:t>
            </w:r>
            <w:proofErr w:type="spellEnd"/>
            <w:r w:rsidRPr="008503CD">
              <w:rPr>
                <w:sz w:val="24"/>
              </w:rPr>
              <w:t>("Welcome to Java Programming")</w:t>
            </w:r>
            <w:r>
              <w:rPr>
                <w:sz w:val="24"/>
              </w:rPr>
              <w:t>;</w:t>
            </w:r>
          </w:p>
        </w:tc>
      </w:tr>
      <w:tr w:rsidR="00404A3F" w:rsidTr="00321D5F">
        <w:tc>
          <w:tcPr>
            <w:tcW w:w="988" w:type="dxa"/>
          </w:tcPr>
          <w:p w:rsidR="00404A3F" w:rsidRPr="008503CD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4819" w:type="dxa"/>
          </w:tcPr>
          <w:p w:rsidR="00404A3F" w:rsidRPr="00B46147" w:rsidRDefault="00404A3F" w:rsidP="005B3284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B46147">
              <w:rPr>
                <w:sz w:val="24"/>
              </w:rPr>
              <w:t>error: reached end of file while parsing</w:t>
            </w:r>
          </w:p>
          <w:p w:rsidR="00404A3F" w:rsidRDefault="00404A3F" w:rsidP="005B3284">
            <w:pPr>
              <w:tabs>
                <w:tab w:val="left" w:pos="2372"/>
              </w:tabs>
              <w:spacing w:line="360" w:lineRule="auto"/>
              <w:rPr>
                <w:b/>
                <w:sz w:val="24"/>
                <w:u w:val="single"/>
              </w:rPr>
            </w:pPr>
            <w:r w:rsidRPr="00B46147">
              <w:rPr>
                <w:sz w:val="24"/>
              </w:rPr>
              <w:t xml:space="preserve">        }</w:t>
            </w:r>
          </w:p>
        </w:tc>
        <w:tc>
          <w:tcPr>
            <w:tcW w:w="3209" w:type="dxa"/>
          </w:tcPr>
          <w:p w:rsidR="00404A3F" w:rsidRPr="00B46147" w:rsidRDefault="00404A3F" w:rsidP="005B3284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>
              <w:rPr>
                <w:sz w:val="24"/>
              </w:rPr>
              <w:t>Placing a curly bracket at the end of file, to close the class</w:t>
            </w:r>
          </w:p>
        </w:tc>
      </w:tr>
    </w:tbl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Concepts to be known: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Pr="004F33BB" w:rsidRDefault="00404A3F" w:rsidP="005B3284">
      <w:pPr>
        <w:pStyle w:val="ListParagraph"/>
        <w:numPr>
          <w:ilvl w:val="0"/>
          <w:numId w:val="8"/>
        </w:numPr>
        <w:tabs>
          <w:tab w:val="left" w:pos="2372"/>
        </w:tabs>
        <w:spacing w:line="360" w:lineRule="auto"/>
        <w:rPr>
          <w:sz w:val="24"/>
          <w:szCs w:val="24"/>
        </w:rPr>
      </w:pPr>
      <w:proofErr w:type="spellStart"/>
      <w:r>
        <w:rPr>
          <w:sz w:val="24"/>
        </w:rPr>
        <w:t>System.out.println</w:t>
      </w:r>
      <w:proofErr w:type="spellEnd"/>
      <w:proofErr w:type="gramStart"/>
      <w:r>
        <w:rPr>
          <w:sz w:val="24"/>
        </w:rPr>
        <w:t>(“ “</w:t>
      </w:r>
      <w:proofErr w:type="gramEnd"/>
      <w:r>
        <w:rPr>
          <w:sz w:val="24"/>
        </w:rPr>
        <w:t xml:space="preserve">); - </w:t>
      </w:r>
      <w:r w:rsidRPr="00F57800">
        <w:rPr>
          <w:sz w:val="24"/>
          <w:szCs w:val="24"/>
          <w:shd w:val="clear" w:color="auto" w:fill="F9FAFC"/>
        </w:rPr>
        <w:t xml:space="preserve">It </w:t>
      </w:r>
      <w:r>
        <w:rPr>
          <w:sz w:val="24"/>
          <w:szCs w:val="24"/>
          <w:shd w:val="clear" w:color="auto" w:fill="F9FAFC"/>
        </w:rPr>
        <w:t xml:space="preserve">is used to </w:t>
      </w:r>
      <w:r w:rsidRPr="00F57800">
        <w:rPr>
          <w:sz w:val="24"/>
          <w:szCs w:val="24"/>
          <w:shd w:val="clear" w:color="auto" w:fill="F9FAFC"/>
        </w:rPr>
        <w:t>print string inside the quotes</w:t>
      </w:r>
      <w:r>
        <w:rPr>
          <w:sz w:val="24"/>
          <w:szCs w:val="24"/>
          <w:shd w:val="clear" w:color="auto" w:fill="F9FAFC"/>
        </w:rPr>
        <w:t xml:space="preserve">. After printing, </w:t>
      </w:r>
      <w:r w:rsidRPr="00F57800">
        <w:rPr>
          <w:sz w:val="24"/>
          <w:szCs w:val="24"/>
          <w:shd w:val="clear" w:color="auto" w:fill="F9FAFC"/>
        </w:rPr>
        <w:t>the cursor moves to the beginning of the next line.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B21D6D">
        <w:rPr>
          <w:b/>
          <w:sz w:val="24"/>
          <w:u w:val="single"/>
        </w:rPr>
        <w:t xml:space="preserve">Program </w:t>
      </w:r>
      <w:r>
        <w:rPr>
          <w:b/>
          <w:sz w:val="24"/>
          <w:u w:val="single"/>
        </w:rPr>
        <w:t>3</w:t>
      </w:r>
      <w:r w:rsidRPr="00B21D6D">
        <w:rPr>
          <w:b/>
          <w:sz w:val="24"/>
          <w:u w:val="single"/>
        </w:rPr>
        <w:t>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</w:pPr>
      <w:r>
        <w:rPr>
          <w:b/>
          <w:sz w:val="24"/>
          <w:u w:val="single"/>
        </w:rPr>
        <w:t xml:space="preserve">Aim: </w:t>
      </w:r>
      <w:r>
        <w:rPr>
          <w:sz w:val="24"/>
        </w:rPr>
        <w:t xml:space="preserve">Write a </w:t>
      </w:r>
      <w:r>
        <w:t>Java Program to print the Name, Roll.no. and Section of a student.</w:t>
      </w:r>
    </w:p>
    <w:p w:rsidR="005B3284" w:rsidRDefault="005B3284" w:rsidP="00404A3F">
      <w:pPr>
        <w:tabs>
          <w:tab w:val="left" w:pos="2372"/>
        </w:tabs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B21D6D">
        <w:rPr>
          <w:b/>
          <w:sz w:val="24"/>
          <w:u w:val="single"/>
        </w:rPr>
        <w:t>Code:</w:t>
      </w:r>
    </w:p>
    <w:p w:rsidR="005B3284" w:rsidRDefault="005B3284" w:rsidP="00404A3F">
      <w:pPr>
        <w:tabs>
          <w:tab w:val="left" w:pos="2372"/>
        </w:tabs>
        <w:rPr>
          <w:b/>
          <w:sz w:val="24"/>
          <w:u w:val="single"/>
        </w:rPr>
      </w:pPr>
    </w:p>
    <w:p w:rsidR="005B3284" w:rsidRDefault="00404A3F" w:rsidP="00404A3F">
      <w:pPr>
        <w:tabs>
          <w:tab w:val="left" w:pos="2372"/>
        </w:tabs>
        <w:rPr>
          <w:noProof/>
        </w:rPr>
      </w:pPr>
      <w:r w:rsidRPr="00A52A01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E39D7C6" wp14:editId="2C1784AC">
            <wp:extent cx="2430780" cy="2440275"/>
            <wp:effectExtent l="0" t="0" r="7620" b="0"/>
            <wp:docPr id="66617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716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7098" cy="244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A34">
        <w:rPr>
          <w:noProof/>
        </w:rPr>
        <w:t xml:space="preserve"> </w:t>
      </w:r>
    </w:p>
    <w:p w:rsidR="00404A3F" w:rsidRPr="005B3284" w:rsidRDefault="00404A3F" w:rsidP="00404A3F">
      <w:pPr>
        <w:tabs>
          <w:tab w:val="left" w:pos="2372"/>
        </w:tabs>
        <w:rPr>
          <w:noProof/>
        </w:rPr>
      </w:pPr>
      <w:r>
        <w:rPr>
          <w:b/>
          <w:sz w:val="24"/>
          <w:u w:val="single"/>
        </w:rPr>
        <w:lastRenderedPageBreak/>
        <w:t>Output:</w:t>
      </w:r>
    </w:p>
    <w:p w:rsidR="005B3284" w:rsidRDefault="005B3284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7B403C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D4987BD" wp14:editId="28E91B8D">
            <wp:extent cx="3656950" cy="1592943"/>
            <wp:effectExtent l="0" t="0" r="1270" b="7620"/>
            <wp:docPr id="118606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1072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950" cy="159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245A34">
        <w:rPr>
          <w:noProof/>
        </w:rPr>
        <w:t xml:space="preserve"> </w:t>
      </w:r>
    </w:p>
    <w:p w:rsidR="005B3284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Error:</w:t>
      </w:r>
    </w:p>
    <w:p w:rsidR="005B3284" w:rsidRDefault="005B3284" w:rsidP="00404A3F">
      <w:pPr>
        <w:tabs>
          <w:tab w:val="left" w:pos="2372"/>
        </w:tabs>
        <w:rPr>
          <w:b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4881"/>
        <w:gridCol w:w="3006"/>
      </w:tblGrid>
      <w:tr w:rsidR="00404A3F" w:rsidTr="00321D5F">
        <w:tc>
          <w:tcPr>
            <w:tcW w:w="1129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Sno.</w:t>
            </w:r>
          </w:p>
        </w:tc>
        <w:tc>
          <w:tcPr>
            <w:tcW w:w="4881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message</w:t>
            </w:r>
          </w:p>
        </w:tc>
        <w:tc>
          <w:tcPr>
            <w:tcW w:w="3006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rectification</w:t>
            </w:r>
          </w:p>
        </w:tc>
      </w:tr>
      <w:tr w:rsidR="00404A3F" w:rsidTr="00321D5F">
        <w:tc>
          <w:tcPr>
            <w:tcW w:w="1129" w:type="dxa"/>
          </w:tcPr>
          <w:p w:rsidR="00404A3F" w:rsidRPr="001727AD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 w:rsidRPr="001727AD">
              <w:rPr>
                <w:sz w:val="24"/>
              </w:rPr>
              <w:t>1.</w:t>
            </w:r>
          </w:p>
        </w:tc>
        <w:tc>
          <w:tcPr>
            <w:tcW w:w="4881" w:type="dxa"/>
          </w:tcPr>
          <w:p w:rsidR="00404A3F" w:rsidRPr="001727AD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1727AD">
              <w:rPr>
                <w:sz w:val="24"/>
              </w:rPr>
              <w:t>error: incompatible types: int cannot be converted to String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 w:rsidRPr="001727AD">
              <w:rPr>
                <w:sz w:val="24"/>
              </w:rPr>
              <w:t xml:space="preserve">                String </w:t>
            </w:r>
            <w:proofErr w:type="spellStart"/>
            <w:r w:rsidRPr="001727AD">
              <w:rPr>
                <w:sz w:val="24"/>
              </w:rPr>
              <w:t>sc</w:t>
            </w:r>
            <w:proofErr w:type="spellEnd"/>
            <w:r w:rsidRPr="001727AD">
              <w:rPr>
                <w:sz w:val="24"/>
              </w:rPr>
              <w:t>=</w:t>
            </w:r>
            <w:proofErr w:type="spellStart"/>
            <w:proofErr w:type="gramStart"/>
            <w:r w:rsidRPr="001727AD">
              <w:rPr>
                <w:sz w:val="24"/>
              </w:rPr>
              <w:t>input.nextInt</w:t>
            </w:r>
            <w:proofErr w:type="spellEnd"/>
            <w:proofErr w:type="gramEnd"/>
            <w:r w:rsidRPr="001727AD">
              <w:rPr>
                <w:sz w:val="24"/>
              </w:rPr>
              <w:t>();</w:t>
            </w:r>
          </w:p>
        </w:tc>
        <w:tc>
          <w:tcPr>
            <w:tcW w:w="3006" w:type="dxa"/>
          </w:tcPr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 w:rsidRPr="001727AD">
              <w:rPr>
                <w:sz w:val="24"/>
              </w:rPr>
              <w:t xml:space="preserve">String </w:t>
            </w:r>
            <w:proofErr w:type="spellStart"/>
            <w:r w:rsidRPr="001727AD">
              <w:rPr>
                <w:sz w:val="24"/>
              </w:rPr>
              <w:t>sc</w:t>
            </w:r>
            <w:proofErr w:type="spellEnd"/>
            <w:r w:rsidRPr="001727AD">
              <w:rPr>
                <w:sz w:val="24"/>
              </w:rPr>
              <w:t>=</w:t>
            </w:r>
            <w:proofErr w:type="spellStart"/>
            <w:proofErr w:type="gramStart"/>
            <w:r w:rsidRPr="001727AD">
              <w:rPr>
                <w:sz w:val="24"/>
              </w:rPr>
              <w:t>input.next</w:t>
            </w:r>
            <w:proofErr w:type="spellEnd"/>
            <w:proofErr w:type="gramEnd"/>
            <w:r w:rsidRPr="001727AD">
              <w:rPr>
                <w:sz w:val="24"/>
              </w:rPr>
              <w:t>()</w:t>
            </w:r>
          </w:p>
        </w:tc>
      </w:tr>
      <w:tr w:rsidR="00404A3F" w:rsidTr="00321D5F">
        <w:tc>
          <w:tcPr>
            <w:tcW w:w="1129" w:type="dxa"/>
          </w:tcPr>
          <w:p w:rsidR="00404A3F" w:rsidRPr="001727AD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 w:rsidRPr="001727AD">
              <w:rPr>
                <w:sz w:val="24"/>
              </w:rPr>
              <w:t>2.</w:t>
            </w:r>
          </w:p>
        </w:tc>
        <w:tc>
          <w:tcPr>
            <w:tcW w:w="4881" w:type="dxa"/>
          </w:tcPr>
          <w:p w:rsidR="00404A3F" w:rsidRPr="006C5754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6C5754">
              <w:rPr>
                <w:sz w:val="24"/>
              </w:rPr>
              <w:t>error: incompatible types: String cannot be converted to char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 w:rsidRPr="006C5754">
              <w:rPr>
                <w:sz w:val="24"/>
              </w:rPr>
              <w:t xml:space="preserve">                char </w:t>
            </w:r>
            <w:proofErr w:type="spellStart"/>
            <w:r w:rsidRPr="006C5754">
              <w:rPr>
                <w:sz w:val="24"/>
              </w:rPr>
              <w:t>sc</w:t>
            </w:r>
            <w:proofErr w:type="spellEnd"/>
            <w:r w:rsidRPr="006C5754">
              <w:rPr>
                <w:sz w:val="24"/>
              </w:rPr>
              <w:t>=</w:t>
            </w:r>
            <w:proofErr w:type="spellStart"/>
            <w:proofErr w:type="gramStart"/>
            <w:r w:rsidRPr="006C5754">
              <w:rPr>
                <w:sz w:val="24"/>
              </w:rPr>
              <w:t>input.next</w:t>
            </w:r>
            <w:proofErr w:type="spellEnd"/>
            <w:proofErr w:type="gramEnd"/>
            <w:r w:rsidRPr="006C5754">
              <w:rPr>
                <w:sz w:val="24"/>
              </w:rPr>
              <w:t>();</w:t>
            </w:r>
          </w:p>
        </w:tc>
        <w:tc>
          <w:tcPr>
            <w:tcW w:w="3006" w:type="dxa"/>
          </w:tcPr>
          <w:p w:rsidR="00404A3F" w:rsidRPr="00F57800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F57800">
              <w:rPr>
                <w:sz w:val="24"/>
              </w:rPr>
              <w:t>Change the data type to String</w:t>
            </w:r>
          </w:p>
        </w:tc>
      </w:tr>
    </w:tbl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Concepts to be known:</w:t>
      </w: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Default="00404A3F" w:rsidP="005B3284">
      <w:pPr>
        <w:pStyle w:val="ListParagraph"/>
        <w:numPr>
          <w:ilvl w:val="0"/>
          <w:numId w:val="9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 xml:space="preserve">import </w:t>
      </w:r>
      <w:proofErr w:type="spellStart"/>
      <w:proofErr w:type="gramStart"/>
      <w:r>
        <w:rPr>
          <w:sz w:val="24"/>
        </w:rPr>
        <w:t>java.util</w:t>
      </w:r>
      <w:proofErr w:type="gramEnd"/>
      <w:r>
        <w:rPr>
          <w:sz w:val="24"/>
        </w:rPr>
        <w:t>.Scanner</w:t>
      </w:r>
      <w:proofErr w:type="spellEnd"/>
      <w:r>
        <w:rPr>
          <w:sz w:val="24"/>
        </w:rPr>
        <w:t>; - To accept input from user, Scanner class under util package has to be imported.</w:t>
      </w:r>
    </w:p>
    <w:p w:rsidR="00404A3F" w:rsidRDefault="00404A3F" w:rsidP="005B3284">
      <w:pPr>
        <w:pStyle w:val="ListParagraph"/>
        <w:numPr>
          <w:ilvl w:val="0"/>
          <w:numId w:val="9"/>
        </w:numPr>
        <w:tabs>
          <w:tab w:val="left" w:pos="2372"/>
        </w:tabs>
        <w:spacing w:line="360" w:lineRule="auto"/>
        <w:rPr>
          <w:sz w:val="24"/>
        </w:rPr>
      </w:pPr>
      <w:r w:rsidRPr="00CD03CE">
        <w:rPr>
          <w:sz w:val="24"/>
        </w:rPr>
        <w:t xml:space="preserve">Scanner input=new </w:t>
      </w:r>
      <w:proofErr w:type="gramStart"/>
      <w:r w:rsidRPr="00CD03CE">
        <w:rPr>
          <w:sz w:val="24"/>
        </w:rPr>
        <w:t>Scanner(</w:t>
      </w:r>
      <w:proofErr w:type="gramEnd"/>
      <w:r w:rsidRPr="00CD03CE">
        <w:rPr>
          <w:sz w:val="24"/>
        </w:rPr>
        <w:t>System.in);</w:t>
      </w:r>
      <w:r>
        <w:rPr>
          <w:sz w:val="24"/>
        </w:rPr>
        <w:t xml:space="preserve"> - Used to create a Scanner object </w:t>
      </w:r>
    </w:p>
    <w:p w:rsidR="00404A3F" w:rsidRDefault="00404A3F" w:rsidP="005B3284">
      <w:pPr>
        <w:pStyle w:val="ListParagraph"/>
        <w:numPr>
          <w:ilvl w:val="0"/>
          <w:numId w:val="9"/>
        </w:numPr>
        <w:tabs>
          <w:tab w:val="left" w:pos="2372"/>
        </w:tabs>
        <w:spacing w:line="360" w:lineRule="auto"/>
        <w:rPr>
          <w:sz w:val="24"/>
        </w:rPr>
      </w:pPr>
      <w:r w:rsidRPr="00CD03CE">
        <w:rPr>
          <w:sz w:val="24"/>
        </w:rPr>
        <w:t>String nm=</w:t>
      </w:r>
      <w:proofErr w:type="spellStart"/>
      <w:proofErr w:type="gramStart"/>
      <w:r w:rsidRPr="00CD03CE">
        <w:rPr>
          <w:sz w:val="24"/>
        </w:rPr>
        <w:t>input.next</w:t>
      </w:r>
      <w:proofErr w:type="spellEnd"/>
      <w:proofErr w:type="gramEnd"/>
      <w:r w:rsidRPr="00CD03CE">
        <w:rPr>
          <w:sz w:val="24"/>
        </w:rPr>
        <w:t>();</w:t>
      </w:r>
      <w:r>
        <w:rPr>
          <w:sz w:val="24"/>
        </w:rPr>
        <w:t xml:space="preserve"> - Used to read the String data type stored under the object created</w:t>
      </w:r>
    </w:p>
    <w:p w:rsidR="00404A3F" w:rsidRDefault="00404A3F" w:rsidP="005B3284">
      <w:pPr>
        <w:pStyle w:val="ListParagraph"/>
        <w:numPr>
          <w:ilvl w:val="0"/>
          <w:numId w:val="9"/>
        </w:numPr>
        <w:tabs>
          <w:tab w:val="left" w:pos="2372"/>
        </w:tabs>
        <w:spacing w:line="360" w:lineRule="auto"/>
        <w:rPr>
          <w:sz w:val="24"/>
        </w:rPr>
      </w:pPr>
      <w:r w:rsidRPr="00CD03CE">
        <w:rPr>
          <w:sz w:val="24"/>
        </w:rPr>
        <w:t xml:space="preserve">int </w:t>
      </w:r>
      <w:proofErr w:type="spellStart"/>
      <w:r w:rsidRPr="00CD03CE">
        <w:rPr>
          <w:sz w:val="24"/>
        </w:rPr>
        <w:t>rn</w:t>
      </w:r>
      <w:proofErr w:type="spellEnd"/>
      <w:r w:rsidRPr="00CD03CE">
        <w:rPr>
          <w:sz w:val="24"/>
        </w:rPr>
        <w:t>=</w:t>
      </w:r>
      <w:proofErr w:type="spellStart"/>
      <w:proofErr w:type="gramStart"/>
      <w:r w:rsidRPr="00CD03CE">
        <w:rPr>
          <w:sz w:val="24"/>
        </w:rPr>
        <w:t>input.nextInt</w:t>
      </w:r>
      <w:proofErr w:type="spellEnd"/>
      <w:proofErr w:type="gramEnd"/>
      <w:r w:rsidRPr="00CD03CE">
        <w:rPr>
          <w:sz w:val="24"/>
        </w:rPr>
        <w:t>();</w:t>
      </w:r>
      <w:r>
        <w:rPr>
          <w:sz w:val="24"/>
        </w:rPr>
        <w:t xml:space="preserve"> - Used to read the integer data type stored under the object created</w:t>
      </w:r>
    </w:p>
    <w:p w:rsidR="00404A3F" w:rsidRPr="004F33BB" w:rsidRDefault="00404A3F" w:rsidP="005B3284">
      <w:pPr>
        <w:pStyle w:val="ListParagraph"/>
        <w:numPr>
          <w:ilvl w:val="0"/>
          <w:numId w:val="9"/>
        </w:numPr>
        <w:tabs>
          <w:tab w:val="left" w:pos="2372"/>
        </w:tabs>
        <w:spacing w:line="360" w:lineRule="auto"/>
        <w:rPr>
          <w:sz w:val="24"/>
          <w:szCs w:val="24"/>
        </w:rPr>
      </w:pPr>
      <w:proofErr w:type="spellStart"/>
      <w:r>
        <w:rPr>
          <w:sz w:val="24"/>
        </w:rPr>
        <w:t>System.out.println</w:t>
      </w:r>
      <w:proofErr w:type="spellEnd"/>
      <w:proofErr w:type="gramStart"/>
      <w:r>
        <w:rPr>
          <w:sz w:val="24"/>
        </w:rPr>
        <w:t>(“ “</w:t>
      </w:r>
      <w:proofErr w:type="gramEnd"/>
      <w:r>
        <w:rPr>
          <w:sz w:val="24"/>
        </w:rPr>
        <w:t xml:space="preserve">); - </w:t>
      </w:r>
      <w:r w:rsidRPr="00F57800">
        <w:rPr>
          <w:sz w:val="24"/>
          <w:szCs w:val="24"/>
          <w:shd w:val="clear" w:color="auto" w:fill="F9FAFC"/>
        </w:rPr>
        <w:t xml:space="preserve">It </w:t>
      </w:r>
      <w:r>
        <w:rPr>
          <w:sz w:val="24"/>
          <w:szCs w:val="24"/>
          <w:shd w:val="clear" w:color="auto" w:fill="F9FAFC"/>
        </w:rPr>
        <w:t xml:space="preserve">is used to </w:t>
      </w:r>
      <w:r w:rsidRPr="00F57800">
        <w:rPr>
          <w:sz w:val="24"/>
          <w:szCs w:val="24"/>
          <w:shd w:val="clear" w:color="auto" w:fill="F9FAFC"/>
        </w:rPr>
        <w:t>print string inside the quotes</w:t>
      </w:r>
      <w:r>
        <w:rPr>
          <w:sz w:val="24"/>
          <w:szCs w:val="24"/>
          <w:shd w:val="clear" w:color="auto" w:fill="F9FAFC"/>
        </w:rPr>
        <w:t xml:space="preserve">. After printing, </w:t>
      </w:r>
      <w:r w:rsidRPr="00F57800">
        <w:rPr>
          <w:sz w:val="24"/>
          <w:szCs w:val="24"/>
          <w:shd w:val="clear" w:color="auto" w:fill="F9FAFC"/>
        </w:rPr>
        <w:t>the cursor moves to the beginning of the next line.</w:t>
      </w:r>
    </w:p>
    <w:p w:rsidR="00404A3F" w:rsidRPr="003F1AE9" w:rsidRDefault="00404A3F" w:rsidP="00404A3F">
      <w:pPr>
        <w:pStyle w:val="ListParagraph"/>
        <w:tabs>
          <w:tab w:val="left" w:pos="2372"/>
        </w:tabs>
        <w:rPr>
          <w:sz w:val="24"/>
        </w:rPr>
      </w:pPr>
    </w:p>
    <w:p w:rsidR="005B3284" w:rsidRDefault="005B3284" w:rsidP="00404A3F">
      <w:pPr>
        <w:tabs>
          <w:tab w:val="left" w:pos="2372"/>
        </w:tabs>
        <w:jc w:val="center"/>
        <w:rPr>
          <w:b/>
          <w:sz w:val="28"/>
          <w:u w:val="single"/>
        </w:rPr>
      </w:pPr>
    </w:p>
    <w:p w:rsidR="005B3284" w:rsidRDefault="005B3284" w:rsidP="00404A3F">
      <w:pPr>
        <w:tabs>
          <w:tab w:val="left" w:pos="2372"/>
        </w:tabs>
        <w:jc w:val="center"/>
        <w:rPr>
          <w:b/>
          <w:sz w:val="28"/>
          <w:u w:val="single"/>
        </w:rPr>
      </w:pPr>
    </w:p>
    <w:p w:rsidR="005B3284" w:rsidRDefault="005B3284" w:rsidP="00404A3F">
      <w:pPr>
        <w:tabs>
          <w:tab w:val="left" w:pos="2372"/>
        </w:tabs>
        <w:jc w:val="center"/>
        <w:rPr>
          <w:b/>
          <w:sz w:val="28"/>
          <w:u w:val="single"/>
        </w:rPr>
      </w:pPr>
    </w:p>
    <w:p w:rsidR="005B3284" w:rsidRDefault="005B3284" w:rsidP="00404A3F">
      <w:pPr>
        <w:tabs>
          <w:tab w:val="left" w:pos="2372"/>
        </w:tabs>
        <w:jc w:val="center"/>
        <w:rPr>
          <w:b/>
          <w:sz w:val="28"/>
          <w:u w:val="single"/>
        </w:rPr>
      </w:pPr>
    </w:p>
    <w:p w:rsidR="005B3284" w:rsidRDefault="005B3284" w:rsidP="00404A3F">
      <w:pPr>
        <w:tabs>
          <w:tab w:val="left" w:pos="2372"/>
        </w:tabs>
        <w:jc w:val="center"/>
        <w:rPr>
          <w:b/>
          <w:sz w:val="28"/>
          <w:u w:val="single"/>
        </w:rPr>
      </w:pPr>
    </w:p>
    <w:p w:rsidR="005B3284" w:rsidRDefault="005B3284" w:rsidP="00404A3F">
      <w:pPr>
        <w:tabs>
          <w:tab w:val="left" w:pos="2372"/>
        </w:tabs>
        <w:jc w:val="center"/>
        <w:rPr>
          <w:b/>
          <w:sz w:val="28"/>
          <w:u w:val="single"/>
        </w:rPr>
      </w:pPr>
    </w:p>
    <w:p w:rsidR="005B3284" w:rsidRDefault="005B3284" w:rsidP="00404A3F">
      <w:pPr>
        <w:tabs>
          <w:tab w:val="left" w:pos="2372"/>
        </w:tabs>
        <w:jc w:val="center"/>
        <w:rPr>
          <w:b/>
          <w:sz w:val="28"/>
          <w:u w:val="single"/>
        </w:rPr>
      </w:pPr>
    </w:p>
    <w:p w:rsidR="005B3284" w:rsidRDefault="005B3284" w:rsidP="00404A3F">
      <w:pPr>
        <w:tabs>
          <w:tab w:val="left" w:pos="2372"/>
        </w:tabs>
        <w:jc w:val="center"/>
        <w:rPr>
          <w:b/>
          <w:sz w:val="28"/>
          <w:u w:val="single"/>
        </w:rPr>
      </w:pPr>
    </w:p>
    <w:p w:rsidR="005B3284" w:rsidRDefault="005B3284" w:rsidP="00404A3F">
      <w:pPr>
        <w:tabs>
          <w:tab w:val="left" w:pos="2372"/>
        </w:tabs>
        <w:jc w:val="center"/>
        <w:rPr>
          <w:b/>
          <w:sz w:val="28"/>
          <w:u w:val="single"/>
        </w:rPr>
      </w:pPr>
    </w:p>
    <w:p w:rsidR="005B3284" w:rsidRDefault="005B3284" w:rsidP="005B3284">
      <w:pPr>
        <w:tabs>
          <w:tab w:val="left" w:pos="2372"/>
        </w:tabs>
        <w:rPr>
          <w:b/>
          <w:sz w:val="28"/>
          <w:u w:val="single"/>
        </w:rPr>
      </w:pPr>
    </w:p>
    <w:p w:rsidR="00404A3F" w:rsidRDefault="00404A3F" w:rsidP="005B3284">
      <w:pPr>
        <w:tabs>
          <w:tab w:val="left" w:pos="2372"/>
        </w:tabs>
        <w:jc w:val="center"/>
        <w:rPr>
          <w:b/>
          <w:sz w:val="28"/>
          <w:u w:val="single"/>
        </w:rPr>
      </w:pPr>
      <w:r w:rsidRPr="000F7B43">
        <w:rPr>
          <w:b/>
          <w:sz w:val="28"/>
          <w:u w:val="single"/>
        </w:rPr>
        <w:lastRenderedPageBreak/>
        <w:t>WEEK 2</w:t>
      </w:r>
    </w:p>
    <w:p w:rsidR="00404A3F" w:rsidRDefault="00404A3F" w:rsidP="00404A3F">
      <w:pPr>
        <w:tabs>
          <w:tab w:val="left" w:pos="2372"/>
        </w:tabs>
        <w:jc w:val="center"/>
        <w:rPr>
          <w:b/>
          <w:sz w:val="28"/>
          <w:u w:val="single"/>
        </w:rPr>
      </w:pPr>
    </w:p>
    <w:p w:rsidR="00404A3F" w:rsidRDefault="00404A3F" w:rsidP="00404A3F">
      <w:pPr>
        <w:rPr>
          <w:b/>
          <w:sz w:val="24"/>
          <w:u w:val="single"/>
        </w:rPr>
      </w:pPr>
      <w:r w:rsidRPr="00181ECC">
        <w:rPr>
          <w:b/>
          <w:sz w:val="24"/>
          <w:u w:val="single"/>
        </w:rPr>
        <w:t>Program 1</w:t>
      </w:r>
    </w:p>
    <w:p w:rsidR="00404A3F" w:rsidRPr="00181ECC" w:rsidRDefault="00404A3F" w:rsidP="00404A3F">
      <w:pPr>
        <w:rPr>
          <w:b/>
          <w:sz w:val="24"/>
          <w:u w:val="single"/>
        </w:rPr>
      </w:pPr>
    </w:p>
    <w:p w:rsidR="00404A3F" w:rsidRDefault="00404A3F" w:rsidP="00404A3F">
      <w:pPr>
        <w:rPr>
          <w:sz w:val="24"/>
        </w:rPr>
      </w:pPr>
      <w:r w:rsidRPr="00181ECC">
        <w:rPr>
          <w:b/>
          <w:sz w:val="24"/>
          <w:u w:val="single"/>
        </w:rPr>
        <w:t>Aim:</w:t>
      </w:r>
      <w:r>
        <w:rPr>
          <w:b/>
          <w:sz w:val="24"/>
          <w:u w:val="single"/>
        </w:rPr>
        <w:t xml:space="preserve"> </w:t>
      </w:r>
      <w:r>
        <w:t>Write a java program to calculate the area of a rectangle.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Code: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11D2CB6A" wp14:editId="5ED25728">
            <wp:extent cx="4811486" cy="4201795"/>
            <wp:effectExtent l="0" t="0" r="8255" b="8255"/>
            <wp:docPr id="72973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34086" name="Picture 1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r="16050" b="4939"/>
                    <a:stretch/>
                  </pic:blipFill>
                  <pic:spPr bwMode="auto">
                    <a:xfrm>
                      <a:off x="0" y="0"/>
                      <a:ext cx="4811589" cy="420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10D">
        <w:rPr>
          <w:noProof/>
        </w:rPr>
        <w:t xml:space="preserve">  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2E0339">
        <w:rPr>
          <w:b/>
          <w:sz w:val="24"/>
          <w:u w:val="single"/>
        </w:rPr>
        <w:t>Output: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DE310D">
        <w:rPr>
          <w:noProof/>
        </w:rPr>
        <w:drawing>
          <wp:inline distT="0" distB="0" distL="0" distR="0" wp14:anchorId="46667578" wp14:editId="63B55190">
            <wp:extent cx="5037257" cy="2095682"/>
            <wp:effectExtent l="0" t="0" r="0" b="0"/>
            <wp:docPr id="165282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253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10D">
        <w:rPr>
          <w:noProof/>
        </w:rPr>
        <w:t xml:space="preserve"> 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81738A" w:rsidRDefault="0081738A" w:rsidP="0081738A">
      <w:pPr>
        <w:widowControl/>
        <w:autoSpaceDE/>
        <w:autoSpaceDN/>
        <w:spacing w:after="160" w:line="259" w:lineRule="auto"/>
        <w:rPr>
          <w:b/>
          <w:sz w:val="24"/>
          <w:u w:val="single"/>
        </w:rPr>
      </w:pPr>
    </w:p>
    <w:p w:rsidR="00404A3F" w:rsidRDefault="00404A3F" w:rsidP="005B3284">
      <w:pPr>
        <w:widowControl/>
        <w:autoSpaceDE/>
        <w:autoSpaceDN/>
        <w:spacing w:after="160" w:line="259" w:lineRule="auto"/>
        <w:rPr>
          <w:b/>
          <w:sz w:val="24"/>
          <w:u w:val="single"/>
        </w:rPr>
      </w:pPr>
      <w:r>
        <w:rPr>
          <w:b/>
          <w:sz w:val="24"/>
          <w:u w:val="single"/>
        </w:rPr>
        <w:lastRenderedPageBreak/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597"/>
        <w:gridCol w:w="3006"/>
      </w:tblGrid>
      <w:tr w:rsidR="00404A3F" w:rsidTr="00321D5F">
        <w:tc>
          <w:tcPr>
            <w:tcW w:w="1413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Sno.</w:t>
            </w:r>
          </w:p>
        </w:tc>
        <w:tc>
          <w:tcPr>
            <w:tcW w:w="4597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message</w:t>
            </w:r>
          </w:p>
        </w:tc>
        <w:tc>
          <w:tcPr>
            <w:tcW w:w="3006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rectification</w:t>
            </w:r>
          </w:p>
        </w:tc>
      </w:tr>
      <w:tr w:rsidR="00404A3F" w:rsidTr="00321D5F">
        <w:tc>
          <w:tcPr>
            <w:tcW w:w="1413" w:type="dxa"/>
          </w:tcPr>
          <w:p w:rsidR="00404A3F" w:rsidRPr="002E0339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 w:rsidRPr="002E0339">
              <w:rPr>
                <w:sz w:val="24"/>
              </w:rPr>
              <w:t>1.</w:t>
            </w:r>
          </w:p>
        </w:tc>
        <w:tc>
          <w:tcPr>
            <w:tcW w:w="4597" w:type="dxa"/>
          </w:tcPr>
          <w:p w:rsidR="00404A3F" w:rsidRPr="002E0339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2E0339">
              <w:rPr>
                <w:sz w:val="24"/>
              </w:rPr>
              <w:t>error: incompatible types: Scanner cannot be converted to System</w:t>
            </w:r>
          </w:p>
          <w:p w:rsidR="00404A3F" w:rsidRPr="002E0339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2E0339">
              <w:rPr>
                <w:sz w:val="24"/>
              </w:rPr>
              <w:t xml:space="preserve">        System input= new </w:t>
            </w:r>
            <w:proofErr w:type="gramStart"/>
            <w:r w:rsidRPr="002E0339">
              <w:rPr>
                <w:sz w:val="24"/>
              </w:rPr>
              <w:t>Scanner(</w:t>
            </w:r>
            <w:proofErr w:type="gramEnd"/>
            <w:r w:rsidRPr="002E0339">
              <w:rPr>
                <w:sz w:val="24"/>
              </w:rPr>
              <w:t>System.in);</w:t>
            </w:r>
          </w:p>
        </w:tc>
        <w:tc>
          <w:tcPr>
            <w:tcW w:w="3006" w:type="dxa"/>
          </w:tcPr>
          <w:p w:rsidR="00404A3F" w:rsidRPr="002E0339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2E0339">
              <w:rPr>
                <w:sz w:val="24"/>
              </w:rPr>
              <w:t>Change System into Scanner</w:t>
            </w:r>
          </w:p>
        </w:tc>
      </w:tr>
    </w:tbl>
    <w:p w:rsidR="00404A3F" w:rsidRPr="002E0339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Concepts to be known:</w:t>
      </w:r>
    </w:p>
    <w:p w:rsidR="00404A3F" w:rsidRDefault="00404A3F" w:rsidP="00404A3F">
      <w:pPr>
        <w:tabs>
          <w:tab w:val="left" w:pos="2372"/>
        </w:tabs>
        <w:rPr>
          <w:b/>
          <w:sz w:val="28"/>
          <w:u w:val="single"/>
        </w:rPr>
      </w:pPr>
    </w:p>
    <w:p w:rsidR="00404A3F" w:rsidRDefault="00404A3F" w:rsidP="005B3284">
      <w:pPr>
        <w:pStyle w:val="ListParagraph"/>
        <w:numPr>
          <w:ilvl w:val="0"/>
          <w:numId w:val="10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 xml:space="preserve">import </w:t>
      </w:r>
      <w:proofErr w:type="spellStart"/>
      <w:proofErr w:type="gramStart"/>
      <w:r>
        <w:rPr>
          <w:sz w:val="24"/>
        </w:rPr>
        <w:t>java.util</w:t>
      </w:r>
      <w:proofErr w:type="gramEnd"/>
      <w:r>
        <w:rPr>
          <w:sz w:val="24"/>
        </w:rPr>
        <w:t>.Scanner</w:t>
      </w:r>
      <w:proofErr w:type="spellEnd"/>
      <w:r>
        <w:rPr>
          <w:sz w:val="24"/>
        </w:rPr>
        <w:t>; - To accept input from user, Scanner class under util package has to be imported.</w:t>
      </w:r>
    </w:p>
    <w:p w:rsidR="00404A3F" w:rsidRDefault="00404A3F" w:rsidP="005B3284">
      <w:pPr>
        <w:pStyle w:val="ListParagraph"/>
        <w:numPr>
          <w:ilvl w:val="0"/>
          <w:numId w:val="10"/>
        </w:numPr>
        <w:tabs>
          <w:tab w:val="left" w:pos="2372"/>
        </w:tabs>
        <w:spacing w:line="360" w:lineRule="auto"/>
        <w:rPr>
          <w:sz w:val="24"/>
        </w:rPr>
      </w:pPr>
      <w:r w:rsidRPr="00CD03CE">
        <w:rPr>
          <w:sz w:val="24"/>
        </w:rPr>
        <w:t xml:space="preserve">Scanner input=new </w:t>
      </w:r>
      <w:proofErr w:type="gramStart"/>
      <w:r w:rsidRPr="00CD03CE">
        <w:rPr>
          <w:sz w:val="24"/>
        </w:rPr>
        <w:t>Scanner(</w:t>
      </w:r>
      <w:proofErr w:type="gramEnd"/>
      <w:r w:rsidRPr="00CD03CE">
        <w:rPr>
          <w:sz w:val="24"/>
        </w:rPr>
        <w:t>System.in);</w:t>
      </w:r>
      <w:r>
        <w:rPr>
          <w:sz w:val="24"/>
        </w:rPr>
        <w:t xml:space="preserve"> - Used to create a Scanner object </w:t>
      </w:r>
    </w:p>
    <w:p w:rsidR="00404A3F" w:rsidRDefault="00404A3F" w:rsidP="005B3284">
      <w:pPr>
        <w:pStyle w:val="ListParagraph"/>
        <w:numPr>
          <w:ilvl w:val="0"/>
          <w:numId w:val="10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>int ln</w:t>
      </w:r>
      <w:r w:rsidRPr="00CD03CE">
        <w:rPr>
          <w:sz w:val="24"/>
        </w:rPr>
        <w:t>=</w:t>
      </w:r>
      <w:proofErr w:type="spellStart"/>
      <w:proofErr w:type="gramStart"/>
      <w:r w:rsidRPr="00CD03CE">
        <w:rPr>
          <w:sz w:val="24"/>
        </w:rPr>
        <w:t>input.next</w:t>
      </w:r>
      <w:r>
        <w:rPr>
          <w:sz w:val="24"/>
        </w:rPr>
        <w:t>Int</w:t>
      </w:r>
      <w:proofErr w:type="spellEnd"/>
      <w:proofErr w:type="gramEnd"/>
      <w:r w:rsidRPr="00CD03CE">
        <w:rPr>
          <w:sz w:val="24"/>
        </w:rPr>
        <w:t>();</w:t>
      </w:r>
      <w:r>
        <w:rPr>
          <w:sz w:val="24"/>
        </w:rPr>
        <w:t xml:space="preserve"> - Used to read the integer data type stored under the object created</w:t>
      </w:r>
    </w:p>
    <w:p w:rsidR="00404A3F" w:rsidRPr="008873CD" w:rsidRDefault="00404A3F" w:rsidP="005B3284">
      <w:pPr>
        <w:pStyle w:val="ListParagraph"/>
        <w:numPr>
          <w:ilvl w:val="0"/>
          <w:numId w:val="10"/>
        </w:numPr>
        <w:tabs>
          <w:tab w:val="left" w:pos="2372"/>
        </w:tabs>
        <w:spacing w:line="360" w:lineRule="auto"/>
        <w:rPr>
          <w:sz w:val="24"/>
          <w:szCs w:val="24"/>
        </w:rPr>
      </w:pPr>
      <w:proofErr w:type="spellStart"/>
      <w:r>
        <w:rPr>
          <w:sz w:val="24"/>
        </w:rPr>
        <w:t>System.out.println</w:t>
      </w:r>
      <w:proofErr w:type="spellEnd"/>
      <w:proofErr w:type="gramStart"/>
      <w:r>
        <w:rPr>
          <w:sz w:val="24"/>
        </w:rPr>
        <w:t>(“ “</w:t>
      </w:r>
      <w:proofErr w:type="gramEnd"/>
      <w:r>
        <w:rPr>
          <w:sz w:val="24"/>
        </w:rPr>
        <w:t xml:space="preserve">); - </w:t>
      </w:r>
      <w:r w:rsidRPr="00F57800">
        <w:rPr>
          <w:sz w:val="24"/>
          <w:szCs w:val="24"/>
          <w:shd w:val="clear" w:color="auto" w:fill="F9FAFC"/>
        </w:rPr>
        <w:t xml:space="preserve">It </w:t>
      </w:r>
      <w:r>
        <w:rPr>
          <w:sz w:val="24"/>
          <w:szCs w:val="24"/>
          <w:shd w:val="clear" w:color="auto" w:fill="F9FAFC"/>
        </w:rPr>
        <w:t xml:space="preserve">is used to </w:t>
      </w:r>
      <w:r w:rsidRPr="00F57800">
        <w:rPr>
          <w:sz w:val="24"/>
          <w:szCs w:val="24"/>
          <w:shd w:val="clear" w:color="auto" w:fill="F9FAFC"/>
        </w:rPr>
        <w:t>print string inside the quotes</w:t>
      </w:r>
      <w:r>
        <w:rPr>
          <w:sz w:val="24"/>
          <w:szCs w:val="24"/>
          <w:shd w:val="clear" w:color="auto" w:fill="F9FAFC"/>
        </w:rPr>
        <w:t xml:space="preserve">. After printing, </w:t>
      </w:r>
      <w:r w:rsidRPr="00F57800">
        <w:rPr>
          <w:sz w:val="24"/>
          <w:szCs w:val="24"/>
          <w:shd w:val="clear" w:color="auto" w:fill="F9FAFC"/>
        </w:rPr>
        <w:t>the cursor moves to the beginning of the next line.</w:t>
      </w:r>
    </w:p>
    <w:p w:rsidR="00404A3F" w:rsidRDefault="00404A3F" w:rsidP="00404A3F">
      <w:pPr>
        <w:tabs>
          <w:tab w:val="left" w:pos="2372"/>
        </w:tabs>
        <w:rPr>
          <w:sz w:val="24"/>
          <w:szCs w:val="24"/>
        </w:rPr>
      </w:pPr>
    </w:p>
    <w:p w:rsidR="00404A3F" w:rsidRDefault="00404A3F" w:rsidP="00404A3F">
      <w:pPr>
        <w:rPr>
          <w:b/>
          <w:sz w:val="24"/>
          <w:u w:val="single"/>
        </w:rPr>
      </w:pPr>
      <w:r w:rsidRPr="00181ECC">
        <w:rPr>
          <w:b/>
          <w:sz w:val="24"/>
          <w:u w:val="single"/>
        </w:rPr>
        <w:t xml:space="preserve">Program </w:t>
      </w:r>
      <w:r>
        <w:rPr>
          <w:b/>
          <w:sz w:val="24"/>
          <w:u w:val="single"/>
        </w:rPr>
        <w:t>2</w:t>
      </w:r>
    </w:p>
    <w:p w:rsidR="00404A3F" w:rsidRPr="00181ECC" w:rsidRDefault="00404A3F" w:rsidP="00404A3F">
      <w:pPr>
        <w:rPr>
          <w:b/>
          <w:sz w:val="24"/>
          <w:u w:val="single"/>
        </w:rPr>
      </w:pPr>
    </w:p>
    <w:p w:rsidR="00404A3F" w:rsidRDefault="00404A3F" w:rsidP="00404A3F">
      <w:r w:rsidRPr="00181ECC">
        <w:rPr>
          <w:b/>
          <w:sz w:val="24"/>
          <w:u w:val="single"/>
        </w:rPr>
        <w:t>Aim:</w:t>
      </w:r>
      <w:r>
        <w:rPr>
          <w:b/>
          <w:sz w:val="24"/>
          <w:u w:val="single"/>
        </w:rPr>
        <w:t xml:space="preserve"> </w:t>
      </w:r>
      <w:r>
        <w:t xml:space="preserve">Write a java program to convert temperature from Celsius to Fahrenheit and </w:t>
      </w:r>
      <w:proofErr w:type="spellStart"/>
      <w:r>
        <w:t>vica</w:t>
      </w:r>
      <w:proofErr w:type="spellEnd"/>
      <w:r>
        <w:t>-versa.</w:t>
      </w:r>
    </w:p>
    <w:p w:rsidR="00404A3F" w:rsidRDefault="00404A3F" w:rsidP="00404A3F">
      <w:pPr>
        <w:rPr>
          <w:sz w:val="24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Code:</w:t>
      </w:r>
    </w:p>
    <w:p w:rsidR="005B3284" w:rsidRDefault="005B3284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944FE5">
        <w:rPr>
          <w:noProof/>
        </w:rPr>
        <w:drawing>
          <wp:inline distT="0" distB="0" distL="0" distR="0" wp14:anchorId="3E06DA67" wp14:editId="27F57A23">
            <wp:extent cx="5731510" cy="3775075"/>
            <wp:effectExtent l="0" t="0" r="2540" b="0"/>
            <wp:docPr id="21152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17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10D">
        <w:rPr>
          <w:noProof/>
        </w:rPr>
        <w:t xml:space="preserve"> </w:t>
      </w:r>
    </w:p>
    <w:p w:rsidR="005B3284" w:rsidRDefault="005B3284" w:rsidP="00404A3F">
      <w:pPr>
        <w:tabs>
          <w:tab w:val="left" w:pos="2372"/>
        </w:tabs>
        <w:rPr>
          <w:b/>
          <w:sz w:val="24"/>
          <w:u w:val="single"/>
        </w:rPr>
      </w:pPr>
    </w:p>
    <w:p w:rsidR="005B3284" w:rsidRDefault="005B3284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lastRenderedPageBreak/>
        <w:t>Output:</w:t>
      </w:r>
    </w:p>
    <w:p w:rsidR="000763E0" w:rsidRDefault="000763E0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743809">
        <w:rPr>
          <w:noProof/>
        </w:rPr>
        <w:drawing>
          <wp:inline distT="0" distB="0" distL="0" distR="0" wp14:anchorId="0F5B4697" wp14:editId="3BAFD956">
            <wp:extent cx="5731510" cy="2019935"/>
            <wp:effectExtent l="0" t="0" r="2540" b="0"/>
            <wp:docPr id="178229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935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10D">
        <w:rPr>
          <w:noProof/>
        </w:rPr>
        <w:t xml:space="preserve"> </w:t>
      </w:r>
    </w:p>
    <w:p w:rsidR="000763E0" w:rsidRDefault="000763E0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Error:</w:t>
      </w:r>
    </w:p>
    <w:p w:rsidR="000763E0" w:rsidRDefault="000763E0" w:rsidP="00404A3F">
      <w:pPr>
        <w:tabs>
          <w:tab w:val="left" w:pos="2372"/>
        </w:tabs>
        <w:rPr>
          <w:b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111"/>
        <w:gridCol w:w="3492"/>
      </w:tblGrid>
      <w:tr w:rsidR="00404A3F" w:rsidTr="00321D5F">
        <w:tc>
          <w:tcPr>
            <w:tcW w:w="1413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Sno.</w:t>
            </w:r>
          </w:p>
        </w:tc>
        <w:tc>
          <w:tcPr>
            <w:tcW w:w="4111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message</w:t>
            </w:r>
          </w:p>
        </w:tc>
        <w:tc>
          <w:tcPr>
            <w:tcW w:w="3492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rectification</w:t>
            </w:r>
          </w:p>
        </w:tc>
      </w:tr>
      <w:tr w:rsidR="00404A3F" w:rsidTr="00321D5F">
        <w:tc>
          <w:tcPr>
            <w:tcW w:w="1413" w:type="dxa"/>
          </w:tcPr>
          <w:p w:rsidR="00404A3F" w:rsidRPr="00375EC1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 w:rsidRPr="00375EC1">
              <w:rPr>
                <w:sz w:val="24"/>
              </w:rPr>
              <w:t>1.</w:t>
            </w:r>
          </w:p>
        </w:tc>
        <w:tc>
          <w:tcPr>
            <w:tcW w:w="4111" w:type="dxa"/>
          </w:tcPr>
          <w:p w:rsidR="00404A3F" w:rsidRPr="00375EC1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375EC1">
              <w:rPr>
                <w:sz w:val="24"/>
              </w:rPr>
              <w:t>error: cannot find symbol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 w:rsidRPr="00375EC1">
              <w:rPr>
                <w:sz w:val="24"/>
              </w:rPr>
              <w:t xml:space="preserve">                </w:t>
            </w:r>
            <w:proofErr w:type="spellStart"/>
            <w:r w:rsidRPr="00375EC1">
              <w:rPr>
                <w:sz w:val="24"/>
              </w:rPr>
              <w:t>fh</w:t>
            </w:r>
            <w:proofErr w:type="spellEnd"/>
            <w:r w:rsidRPr="00375EC1">
              <w:rPr>
                <w:sz w:val="24"/>
              </w:rPr>
              <w:t>=(</w:t>
            </w:r>
            <w:proofErr w:type="spellStart"/>
            <w:r w:rsidRPr="00375EC1">
              <w:rPr>
                <w:sz w:val="24"/>
              </w:rPr>
              <w:t>tp</w:t>
            </w:r>
            <w:proofErr w:type="spellEnd"/>
            <w:r w:rsidRPr="00375EC1">
              <w:rPr>
                <w:sz w:val="24"/>
              </w:rPr>
              <w:t>*9/</w:t>
            </w:r>
            <w:proofErr w:type="gramStart"/>
            <w:r w:rsidRPr="00375EC1">
              <w:rPr>
                <w:sz w:val="24"/>
              </w:rPr>
              <w:t>5)+</w:t>
            </w:r>
            <w:proofErr w:type="gramEnd"/>
            <w:r w:rsidRPr="00375EC1">
              <w:rPr>
                <w:sz w:val="24"/>
              </w:rPr>
              <w:t>32;</w:t>
            </w:r>
          </w:p>
        </w:tc>
        <w:tc>
          <w:tcPr>
            <w:tcW w:w="3492" w:type="dxa"/>
          </w:tcPr>
          <w:p w:rsidR="00404A3F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>Declare the variable:</w:t>
            </w:r>
          </w:p>
          <w:p w:rsidR="00404A3F" w:rsidRPr="00375EC1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double </w:t>
            </w:r>
            <w:proofErr w:type="spellStart"/>
            <w:r>
              <w:rPr>
                <w:sz w:val="24"/>
              </w:rPr>
              <w:t>fh</w:t>
            </w:r>
            <w:proofErr w:type="spellEnd"/>
            <w:r>
              <w:rPr>
                <w:sz w:val="24"/>
              </w:rPr>
              <w:t>=(</w:t>
            </w:r>
            <w:proofErr w:type="spellStart"/>
            <w:r>
              <w:rPr>
                <w:sz w:val="24"/>
              </w:rPr>
              <w:t>tp</w:t>
            </w:r>
            <w:proofErr w:type="spellEnd"/>
            <w:r>
              <w:rPr>
                <w:sz w:val="24"/>
              </w:rPr>
              <w:t>*9/</w:t>
            </w:r>
            <w:proofErr w:type="gramStart"/>
            <w:r>
              <w:rPr>
                <w:sz w:val="24"/>
              </w:rPr>
              <w:t>5)+</w:t>
            </w:r>
            <w:proofErr w:type="gramEnd"/>
            <w:r>
              <w:rPr>
                <w:sz w:val="24"/>
              </w:rPr>
              <w:t xml:space="preserve">32; </w:t>
            </w:r>
          </w:p>
        </w:tc>
      </w:tr>
      <w:tr w:rsidR="00404A3F" w:rsidTr="00321D5F">
        <w:tc>
          <w:tcPr>
            <w:tcW w:w="1413" w:type="dxa"/>
          </w:tcPr>
          <w:p w:rsidR="00404A3F" w:rsidRPr="00375EC1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 w:rsidRPr="00375EC1">
              <w:rPr>
                <w:sz w:val="24"/>
              </w:rPr>
              <w:t>2.</w:t>
            </w:r>
          </w:p>
        </w:tc>
        <w:tc>
          <w:tcPr>
            <w:tcW w:w="4111" w:type="dxa"/>
          </w:tcPr>
          <w:p w:rsidR="00404A3F" w:rsidRPr="00375EC1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375EC1">
              <w:rPr>
                <w:sz w:val="24"/>
              </w:rPr>
              <w:t>error: ';' expected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 w:rsidRPr="00375EC1">
              <w:rPr>
                <w:sz w:val="24"/>
              </w:rPr>
              <w:t xml:space="preserve">                </w:t>
            </w:r>
            <w:proofErr w:type="spellStart"/>
            <w:r w:rsidRPr="00375EC1">
              <w:rPr>
                <w:sz w:val="24"/>
              </w:rPr>
              <w:t>System.out.print</w:t>
            </w:r>
            <w:proofErr w:type="spellEnd"/>
            <w:r w:rsidRPr="00375EC1">
              <w:rPr>
                <w:sz w:val="24"/>
              </w:rPr>
              <w:t xml:space="preserve">("Enter the temp in </w:t>
            </w:r>
            <w:proofErr w:type="spellStart"/>
            <w:r w:rsidRPr="00375EC1">
              <w:rPr>
                <w:sz w:val="24"/>
              </w:rPr>
              <w:t>Farenheit</w:t>
            </w:r>
            <w:proofErr w:type="spellEnd"/>
            <w:r w:rsidRPr="00375EC1">
              <w:rPr>
                <w:sz w:val="24"/>
              </w:rPr>
              <w:t>:")</w:t>
            </w:r>
          </w:p>
        </w:tc>
        <w:tc>
          <w:tcPr>
            <w:tcW w:w="3492" w:type="dxa"/>
          </w:tcPr>
          <w:p w:rsidR="00404A3F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375EC1">
              <w:rPr>
                <w:sz w:val="24"/>
              </w:rPr>
              <w:t>Add a semicolon at the end of the statement</w:t>
            </w:r>
          </w:p>
          <w:p w:rsidR="00404A3F" w:rsidRPr="00375EC1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proofErr w:type="spellStart"/>
            <w:r w:rsidRPr="00375EC1">
              <w:rPr>
                <w:sz w:val="24"/>
              </w:rPr>
              <w:t>System.out.print</w:t>
            </w:r>
            <w:proofErr w:type="spellEnd"/>
            <w:r w:rsidRPr="00375EC1">
              <w:rPr>
                <w:sz w:val="24"/>
              </w:rPr>
              <w:t xml:space="preserve">("Enter the temp in </w:t>
            </w:r>
            <w:proofErr w:type="spellStart"/>
            <w:r w:rsidRPr="00375EC1">
              <w:rPr>
                <w:sz w:val="24"/>
              </w:rPr>
              <w:t>Farenheit</w:t>
            </w:r>
            <w:proofErr w:type="spellEnd"/>
            <w:r w:rsidRPr="00375EC1">
              <w:rPr>
                <w:sz w:val="24"/>
              </w:rPr>
              <w:t>:")</w:t>
            </w:r>
            <w:r>
              <w:rPr>
                <w:sz w:val="24"/>
              </w:rPr>
              <w:t>;</w:t>
            </w:r>
          </w:p>
        </w:tc>
      </w:tr>
    </w:tbl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Concepts to be known: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5B3284">
      <w:pPr>
        <w:pStyle w:val="ListParagraph"/>
        <w:numPr>
          <w:ilvl w:val="0"/>
          <w:numId w:val="11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 xml:space="preserve">import </w:t>
      </w:r>
      <w:proofErr w:type="spellStart"/>
      <w:proofErr w:type="gramStart"/>
      <w:r>
        <w:rPr>
          <w:sz w:val="24"/>
        </w:rPr>
        <w:t>java.util</w:t>
      </w:r>
      <w:proofErr w:type="gramEnd"/>
      <w:r>
        <w:rPr>
          <w:sz w:val="24"/>
        </w:rPr>
        <w:t>.Scanner</w:t>
      </w:r>
      <w:proofErr w:type="spellEnd"/>
      <w:r>
        <w:rPr>
          <w:sz w:val="24"/>
        </w:rPr>
        <w:t>; - To accept input from user, Scanner class under util package has to be imported.</w:t>
      </w:r>
    </w:p>
    <w:p w:rsidR="00404A3F" w:rsidRDefault="00404A3F" w:rsidP="005B3284">
      <w:pPr>
        <w:pStyle w:val="ListParagraph"/>
        <w:numPr>
          <w:ilvl w:val="0"/>
          <w:numId w:val="11"/>
        </w:numPr>
        <w:tabs>
          <w:tab w:val="left" w:pos="2372"/>
        </w:tabs>
        <w:spacing w:line="360" w:lineRule="auto"/>
        <w:rPr>
          <w:sz w:val="24"/>
        </w:rPr>
      </w:pPr>
      <w:r w:rsidRPr="00CD03CE">
        <w:rPr>
          <w:sz w:val="24"/>
        </w:rPr>
        <w:t xml:space="preserve">Scanner input=new </w:t>
      </w:r>
      <w:proofErr w:type="gramStart"/>
      <w:r w:rsidRPr="00CD03CE">
        <w:rPr>
          <w:sz w:val="24"/>
        </w:rPr>
        <w:t>Scanner(</w:t>
      </w:r>
      <w:proofErr w:type="gramEnd"/>
      <w:r w:rsidRPr="00CD03CE">
        <w:rPr>
          <w:sz w:val="24"/>
        </w:rPr>
        <w:t>System.in);</w:t>
      </w:r>
      <w:r>
        <w:rPr>
          <w:sz w:val="24"/>
        </w:rPr>
        <w:t xml:space="preserve"> - Used to create a Scanner object </w:t>
      </w:r>
    </w:p>
    <w:p w:rsidR="00404A3F" w:rsidRDefault="00404A3F" w:rsidP="005B3284">
      <w:pPr>
        <w:pStyle w:val="ListParagraph"/>
        <w:numPr>
          <w:ilvl w:val="0"/>
          <w:numId w:val="11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 xml:space="preserve">double </w:t>
      </w:r>
      <w:proofErr w:type="spellStart"/>
      <w:r>
        <w:rPr>
          <w:sz w:val="24"/>
        </w:rPr>
        <w:t>fh</w:t>
      </w:r>
      <w:proofErr w:type="spellEnd"/>
      <w:r w:rsidRPr="00CD03CE">
        <w:rPr>
          <w:sz w:val="24"/>
        </w:rPr>
        <w:t>=</w:t>
      </w:r>
      <w:proofErr w:type="spellStart"/>
      <w:proofErr w:type="gramStart"/>
      <w:r w:rsidRPr="00CD03CE">
        <w:rPr>
          <w:sz w:val="24"/>
        </w:rPr>
        <w:t>input.next</w:t>
      </w:r>
      <w:r>
        <w:rPr>
          <w:sz w:val="24"/>
        </w:rPr>
        <w:t>Double</w:t>
      </w:r>
      <w:proofErr w:type="spellEnd"/>
      <w:proofErr w:type="gramEnd"/>
      <w:r w:rsidRPr="00CD03CE">
        <w:rPr>
          <w:sz w:val="24"/>
        </w:rPr>
        <w:t>();</w:t>
      </w:r>
      <w:r>
        <w:rPr>
          <w:sz w:val="24"/>
        </w:rPr>
        <w:t xml:space="preserve"> - Used to read double data type stored under the object created</w:t>
      </w:r>
    </w:p>
    <w:p w:rsidR="00404A3F" w:rsidRPr="00EA5760" w:rsidRDefault="00404A3F" w:rsidP="005B3284">
      <w:pPr>
        <w:pStyle w:val="ListParagraph"/>
        <w:numPr>
          <w:ilvl w:val="0"/>
          <w:numId w:val="11"/>
        </w:numPr>
        <w:tabs>
          <w:tab w:val="left" w:pos="2372"/>
        </w:tabs>
        <w:spacing w:line="360" w:lineRule="auto"/>
        <w:rPr>
          <w:sz w:val="24"/>
          <w:szCs w:val="24"/>
        </w:rPr>
      </w:pPr>
      <w:proofErr w:type="spellStart"/>
      <w:r>
        <w:rPr>
          <w:sz w:val="24"/>
        </w:rPr>
        <w:t>System.out.println</w:t>
      </w:r>
      <w:proofErr w:type="spellEnd"/>
      <w:proofErr w:type="gramStart"/>
      <w:r>
        <w:rPr>
          <w:sz w:val="24"/>
        </w:rPr>
        <w:t>(“ “</w:t>
      </w:r>
      <w:proofErr w:type="gramEnd"/>
      <w:r>
        <w:rPr>
          <w:sz w:val="24"/>
        </w:rPr>
        <w:t xml:space="preserve">); - </w:t>
      </w:r>
      <w:r w:rsidRPr="00F57800">
        <w:rPr>
          <w:sz w:val="24"/>
          <w:szCs w:val="24"/>
          <w:shd w:val="clear" w:color="auto" w:fill="F9FAFC"/>
        </w:rPr>
        <w:t xml:space="preserve">It </w:t>
      </w:r>
      <w:r>
        <w:rPr>
          <w:sz w:val="24"/>
          <w:szCs w:val="24"/>
          <w:shd w:val="clear" w:color="auto" w:fill="F9FAFC"/>
        </w:rPr>
        <w:t xml:space="preserve">is used to </w:t>
      </w:r>
      <w:r w:rsidRPr="00F57800">
        <w:rPr>
          <w:sz w:val="24"/>
          <w:szCs w:val="24"/>
          <w:shd w:val="clear" w:color="auto" w:fill="F9FAFC"/>
        </w:rPr>
        <w:t>print string inside the quotes</w:t>
      </w:r>
      <w:r>
        <w:rPr>
          <w:sz w:val="24"/>
          <w:szCs w:val="24"/>
          <w:shd w:val="clear" w:color="auto" w:fill="F9FAFC"/>
        </w:rPr>
        <w:t xml:space="preserve">. After printing, </w:t>
      </w:r>
      <w:r w:rsidRPr="00F57800">
        <w:rPr>
          <w:sz w:val="24"/>
          <w:szCs w:val="24"/>
          <w:shd w:val="clear" w:color="auto" w:fill="F9FAFC"/>
        </w:rPr>
        <w:t>the cursor moves to the beginning of the next line.</w:t>
      </w:r>
    </w:p>
    <w:p w:rsidR="00404A3F" w:rsidRDefault="00404A3F" w:rsidP="00404A3F">
      <w:pPr>
        <w:tabs>
          <w:tab w:val="left" w:pos="2372"/>
        </w:tabs>
        <w:rPr>
          <w:sz w:val="24"/>
          <w:szCs w:val="24"/>
        </w:rPr>
      </w:pPr>
    </w:p>
    <w:p w:rsidR="00404A3F" w:rsidRDefault="00404A3F" w:rsidP="00404A3F">
      <w:pPr>
        <w:tabs>
          <w:tab w:val="left" w:pos="2372"/>
        </w:tabs>
        <w:rPr>
          <w:sz w:val="24"/>
          <w:szCs w:val="24"/>
        </w:rPr>
      </w:pPr>
    </w:p>
    <w:p w:rsidR="00404A3F" w:rsidRDefault="00404A3F" w:rsidP="00404A3F">
      <w:pPr>
        <w:tabs>
          <w:tab w:val="left" w:pos="2372"/>
        </w:tabs>
        <w:rPr>
          <w:sz w:val="24"/>
          <w:szCs w:val="24"/>
        </w:rPr>
      </w:pPr>
    </w:p>
    <w:p w:rsidR="00404A3F" w:rsidRDefault="00404A3F" w:rsidP="00404A3F">
      <w:pPr>
        <w:tabs>
          <w:tab w:val="left" w:pos="2372"/>
        </w:tabs>
        <w:rPr>
          <w:sz w:val="24"/>
          <w:szCs w:val="24"/>
        </w:rPr>
      </w:pPr>
    </w:p>
    <w:p w:rsidR="00404A3F" w:rsidRDefault="00404A3F" w:rsidP="00404A3F">
      <w:pPr>
        <w:tabs>
          <w:tab w:val="left" w:pos="2372"/>
        </w:tabs>
        <w:rPr>
          <w:sz w:val="24"/>
          <w:szCs w:val="24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5B3284" w:rsidRDefault="005B3284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  <w:r w:rsidRPr="00EA5760">
        <w:rPr>
          <w:b/>
          <w:sz w:val="24"/>
          <w:szCs w:val="24"/>
          <w:u w:val="single"/>
        </w:rPr>
        <w:lastRenderedPageBreak/>
        <w:t>Prog</w:t>
      </w:r>
      <w:r>
        <w:rPr>
          <w:b/>
          <w:sz w:val="24"/>
          <w:szCs w:val="24"/>
          <w:u w:val="single"/>
        </w:rPr>
        <w:t>ram</w:t>
      </w:r>
      <w:r w:rsidRPr="00EA5760">
        <w:rPr>
          <w:b/>
          <w:sz w:val="24"/>
          <w:szCs w:val="24"/>
          <w:u w:val="single"/>
        </w:rPr>
        <w:t xml:space="preserve"> 3:</w:t>
      </w: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rPr>
          <w:sz w:val="24"/>
        </w:rPr>
      </w:pPr>
      <w:r w:rsidRPr="00181ECC">
        <w:rPr>
          <w:b/>
          <w:sz w:val="24"/>
          <w:u w:val="single"/>
        </w:rPr>
        <w:t>Aim:</w:t>
      </w:r>
      <w:r>
        <w:rPr>
          <w:b/>
          <w:sz w:val="24"/>
          <w:u w:val="single"/>
        </w:rPr>
        <w:t xml:space="preserve"> </w:t>
      </w:r>
      <w:r>
        <w:t>Write a java program to calculate the simple interest.</w:t>
      </w:r>
    </w:p>
    <w:p w:rsidR="005B3284" w:rsidRDefault="005B3284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Code: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F10ADE">
        <w:rPr>
          <w:noProof/>
        </w:rPr>
        <w:drawing>
          <wp:inline distT="0" distB="0" distL="0" distR="0" wp14:anchorId="643180D9" wp14:editId="5A28DF0B">
            <wp:extent cx="5553850" cy="4115374"/>
            <wp:effectExtent l="0" t="0" r="8890" b="0"/>
            <wp:docPr id="30770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01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3F4">
        <w:rPr>
          <w:noProof/>
        </w:rPr>
        <w:t xml:space="preserve"> 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Output: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EC6299">
        <w:rPr>
          <w:noProof/>
        </w:rPr>
        <w:drawing>
          <wp:inline distT="0" distB="0" distL="0" distR="0" wp14:anchorId="6D019D82" wp14:editId="72046F5F">
            <wp:extent cx="5731510" cy="2188210"/>
            <wp:effectExtent l="0" t="0" r="2540" b="2540"/>
            <wp:docPr id="195484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401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E98">
        <w:rPr>
          <w:noProof/>
        </w:rPr>
        <w:t xml:space="preserve"> </w:t>
      </w: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5B3284" w:rsidRDefault="005B3284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Error:</w:t>
      </w: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4252"/>
        <w:gridCol w:w="3209"/>
      </w:tblGrid>
      <w:tr w:rsidR="00404A3F" w:rsidTr="00321D5F">
        <w:tc>
          <w:tcPr>
            <w:tcW w:w="1555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Sno.</w:t>
            </w:r>
          </w:p>
        </w:tc>
        <w:tc>
          <w:tcPr>
            <w:tcW w:w="4252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message</w:t>
            </w:r>
          </w:p>
        </w:tc>
        <w:tc>
          <w:tcPr>
            <w:tcW w:w="3209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rectification</w:t>
            </w:r>
          </w:p>
        </w:tc>
      </w:tr>
      <w:tr w:rsidR="00404A3F" w:rsidTr="00321D5F">
        <w:tc>
          <w:tcPr>
            <w:tcW w:w="1555" w:type="dxa"/>
          </w:tcPr>
          <w:p w:rsidR="00404A3F" w:rsidRPr="00EA5760" w:rsidRDefault="00404A3F" w:rsidP="00321D5F">
            <w:pPr>
              <w:tabs>
                <w:tab w:val="left" w:pos="2372"/>
              </w:tabs>
              <w:jc w:val="center"/>
              <w:rPr>
                <w:sz w:val="24"/>
                <w:szCs w:val="24"/>
              </w:rPr>
            </w:pPr>
            <w:r w:rsidRPr="00EA5760">
              <w:rPr>
                <w:sz w:val="24"/>
                <w:szCs w:val="24"/>
              </w:rPr>
              <w:t>1.</w:t>
            </w:r>
          </w:p>
        </w:tc>
        <w:tc>
          <w:tcPr>
            <w:tcW w:w="4252" w:type="dxa"/>
          </w:tcPr>
          <w:p w:rsidR="00404A3F" w:rsidRPr="002A4A66" w:rsidRDefault="00404A3F" w:rsidP="00321D5F">
            <w:pPr>
              <w:tabs>
                <w:tab w:val="left" w:pos="2372"/>
              </w:tabs>
              <w:rPr>
                <w:sz w:val="24"/>
                <w:szCs w:val="24"/>
              </w:rPr>
            </w:pPr>
            <w:r w:rsidRPr="002A4A66">
              <w:rPr>
                <w:sz w:val="24"/>
                <w:szCs w:val="24"/>
              </w:rPr>
              <w:t>error: ';' expected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szCs w:val="24"/>
                <w:u w:val="single"/>
              </w:rPr>
            </w:pPr>
            <w:r w:rsidRPr="002A4A66">
              <w:rPr>
                <w:sz w:val="24"/>
                <w:szCs w:val="24"/>
              </w:rPr>
              <w:t xml:space="preserve">                double </w:t>
            </w:r>
            <w:proofErr w:type="spellStart"/>
            <w:r w:rsidRPr="002A4A66">
              <w:rPr>
                <w:sz w:val="24"/>
                <w:szCs w:val="24"/>
              </w:rPr>
              <w:t>intr</w:t>
            </w:r>
            <w:proofErr w:type="spellEnd"/>
            <w:r w:rsidRPr="002A4A66">
              <w:rPr>
                <w:sz w:val="24"/>
                <w:szCs w:val="24"/>
              </w:rPr>
              <w:t>=(p*r*t)/100</w:t>
            </w:r>
          </w:p>
        </w:tc>
        <w:tc>
          <w:tcPr>
            <w:tcW w:w="3209" w:type="dxa"/>
          </w:tcPr>
          <w:p w:rsidR="00404A3F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375EC1">
              <w:rPr>
                <w:sz w:val="24"/>
              </w:rPr>
              <w:t>Add a semicolon at the end of the statement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szCs w:val="24"/>
                <w:u w:val="single"/>
              </w:rPr>
            </w:pPr>
            <w:r w:rsidRPr="002A4A66">
              <w:rPr>
                <w:sz w:val="24"/>
                <w:szCs w:val="24"/>
              </w:rPr>
              <w:t xml:space="preserve">double </w:t>
            </w:r>
            <w:proofErr w:type="spellStart"/>
            <w:r w:rsidRPr="002A4A66">
              <w:rPr>
                <w:sz w:val="24"/>
                <w:szCs w:val="24"/>
              </w:rPr>
              <w:t>intr</w:t>
            </w:r>
            <w:proofErr w:type="spellEnd"/>
            <w:r w:rsidRPr="002A4A66">
              <w:rPr>
                <w:sz w:val="24"/>
                <w:szCs w:val="24"/>
              </w:rPr>
              <w:t>=(p*r*t)/100</w:t>
            </w:r>
            <w:r>
              <w:rPr>
                <w:sz w:val="24"/>
                <w:szCs w:val="24"/>
              </w:rPr>
              <w:t>;</w:t>
            </w:r>
          </w:p>
        </w:tc>
      </w:tr>
      <w:tr w:rsidR="00404A3F" w:rsidTr="00321D5F">
        <w:tc>
          <w:tcPr>
            <w:tcW w:w="1555" w:type="dxa"/>
          </w:tcPr>
          <w:p w:rsidR="00404A3F" w:rsidRPr="00EA5760" w:rsidRDefault="00404A3F" w:rsidP="00321D5F">
            <w:pPr>
              <w:tabs>
                <w:tab w:val="left" w:pos="2372"/>
              </w:tabs>
              <w:jc w:val="center"/>
              <w:rPr>
                <w:sz w:val="24"/>
                <w:szCs w:val="24"/>
              </w:rPr>
            </w:pPr>
            <w:r w:rsidRPr="00EA5760">
              <w:rPr>
                <w:sz w:val="24"/>
                <w:szCs w:val="24"/>
              </w:rPr>
              <w:t>2.</w:t>
            </w:r>
          </w:p>
        </w:tc>
        <w:tc>
          <w:tcPr>
            <w:tcW w:w="4252" w:type="dxa"/>
          </w:tcPr>
          <w:p w:rsidR="00404A3F" w:rsidRPr="003E5322" w:rsidRDefault="00404A3F" w:rsidP="00321D5F">
            <w:pPr>
              <w:tabs>
                <w:tab w:val="left" w:pos="2372"/>
              </w:tabs>
              <w:rPr>
                <w:sz w:val="24"/>
                <w:szCs w:val="24"/>
              </w:rPr>
            </w:pPr>
            <w:r w:rsidRPr="003E5322">
              <w:rPr>
                <w:sz w:val="24"/>
                <w:szCs w:val="24"/>
              </w:rPr>
              <w:t>error: cannot find symbol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sz w:val="24"/>
                <w:szCs w:val="24"/>
              </w:rPr>
            </w:pPr>
            <w:r w:rsidRPr="003E5322">
              <w:rPr>
                <w:sz w:val="24"/>
                <w:szCs w:val="24"/>
              </w:rPr>
              <w:t xml:space="preserve">                double </w:t>
            </w:r>
            <w:proofErr w:type="spellStart"/>
            <w:r w:rsidRPr="003E5322">
              <w:rPr>
                <w:sz w:val="24"/>
                <w:szCs w:val="24"/>
              </w:rPr>
              <w:t>intr</w:t>
            </w:r>
            <w:proofErr w:type="spellEnd"/>
            <w:r w:rsidRPr="003E5322">
              <w:rPr>
                <w:sz w:val="24"/>
                <w:szCs w:val="24"/>
              </w:rPr>
              <w:t>=(p*r*t)/100;</w:t>
            </w:r>
          </w:p>
          <w:p w:rsidR="00404A3F" w:rsidRPr="003E5322" w:rsidRDefault="00404A3F" w:rsidP="00321D5F">
            <w:pPr>
              <w:tabs>
                <w:tab w:val="left" w:pos="2372"/>
              </w:tabs>
              <w:rPr>
                <w:sz w:val="24"/>
                <w:szCs w:val="24"/>
              </w:rPr>
            </w:pPr>
            <w:r w:rsidRPr="003E5322">
              <w:rPr>
                <w:sz w:val="24"/>
                <w:szCs w:val="24"/>
              </w:rPr>
              <w:t>symbol:   variable p</w:t>
            </w:r>
          </w:p>
          <w:p w:rsidR="00404A3F" w:rsidRPr="003E5322" w:rsidRDefault="00404A3F" w:rsidP="00321D5F">
            <w:pPr>
              <w:tabs>
                <w:tab w:val="left" w:pos="2372"/>
              </w:tabs>
              <w:rPr>
                <w:sz w:val="24"/>
                <w:szCs w:val="24"/>
              </w:rPr>
            </w:pPr>
            <w:r w:rsidRPr="003E5322">
              <w:rPr>
                <w:sz w:val="24"/>
                <w:szCs w:val="24"/>
              </w:rPr>
              <w:t>location: class interest</w:t>
            </w:r>
          </w:p>
        </w:tc>
        <w:tc>
          <w:tcPr>
            <w:tcW w:w="3209" w:type="dxa"/>
          </w:tcPr>
          <w:p w:rsidR="00404A3F" w:rsidRPr="00FF0B26" w:rsidRDefault="00404A3F" w:rsidP="00321D5F">
            <w:pPr>
              <w:tabs>
                <w:tab w:val="left" w:pos="2372"/>
              </w:tabs>
              <w:rPr>
                <w:sz w:val="24"/>
                <w:szCs w:val="24"/>
              </w:rPr>
            </w:pPr>
            <w:r w:rsidRPr="00FF0B26">
              <w:rPr>
                <w:sz w:val="24"/>
                <w:szCs w:val="24"/>
              </w:rPr>
              <w:t>Create a reader object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szCs w:val="24"/>
                <w:u w:val="single"/>
              </w:rPr>
            </w:pPr>
            <w:r w:rsidRPr="00FF0B26">
              <w:rPr>
                <w:sz w:val="24"/>
                <w:szCs w:val="24"/>
              </w:rPr>
              <w:t>double p=</w:t>
            </w:r>
            <w:proofErr w:type="spellStart"/>
            <w:proofErr w:type="gramStart"/>
            <w:r w:rsidRPr="00FF0B26">
              <w:rPr>
                <w:sz w:val="24"/>
                <w:szCs w:val="24"/>
              </w:rPr>
              <w:t>input.nextDouble</w:t>
            </w:r>
            <w:proofErr w:type="spellEnd"/>
            <w:proofErr w:type="gramEnd"/>
            <w:r w:rsidRPr="00FF0B26">
              <w:rPr>
                <w:sz w:val="24"/>
                <w:szCs w:val="24"/>
              </w:rPr>
              <w:t>();</w:t>
            </w:r>
          </w:p>
        </w:tc>
      </w:tr>
    </w:tbl>
    <w:p w:rsidR="00404A3F" w:rsidRPr="00EA5760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  <w:r w:rsidRPr="00EA5760">
        <w:rPr>
          <w:b/>
          <w:sz w:val="24"/>
          <w:szCs w:val="24"/>
          <w:u w:val="single"/>
        </w:rPr>
        <w:t>Concepts to be known:</w:t>
      </w: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5B3284">
      <w:pPr>
        <w:pStyle w:val="ListParagraph"/>
        <w:numPr>
          <w:ilvl w:val="0"/>
          <w:numId w:val="12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 xml:space="preserve">import </w:t>
      </w:r>
      <w:proofErr w:type="spellStart"/>
      <w:proofErr w:type="gramStart"/>
      <w:r>
        <w:rPr>
          <w:sz w:val="24"/>
        </w:rPr>
        <w:t>java.util</w:t>
      </w:r>
      <w:proofErr w:type="gramEnd"/>
      <w:r>
        <w:rPr>
          <w:sz w:val="24"/>
        </w:rPr>
        <w:t>.Scanner</w:t>
      </w:r>
      <w:proofErr w:type="spellEnd"/>
      <w:r>
        <w:rPr>
          <w:sz w:val="24"/>
        </w:rPr>
        <w:t>; - To accept input from user, Scanner class under util package has to be imported.</w:t>
      </w:r>
    </w:p>
    <w:p w:rsidR="00404A3F" w:rsidRDefault="00404A3F" w:rsidP="005B3284">
      <w:pPr>
        <w:pStyle w:val="ListParagraph"/>
        <w:numPr>
          <w:ilvl w:val="0"/>
          <w:numId w:val="12"/>
        </w:numPr>
        <w:tabs>
          <w:tab w:val="left" w:pos="2372"/>
        </w:tabs>
        <w:spacing w:line="360" w:lineRule="auto"/>
        <w:rPr>
          <w:sz w:val="24"/>
        </w:rPr>
      </w:pPr>
      <w:r w:rsidRPr="00CD03CE">
        <w:rPr>
          <w:sz w:val="24"/>
        </w:rPr>
        <w:t xml:space="preserve">Scanner input=new </w:t>
      </w:r>
      <w:proofErr w:type="gramStart"/>
      <w:r w:rsidRPr="00CD03CE">
        <w:rPr>
          <w:sz w:val="24"/>
        </w:rPr>
        <w:t>Scanner(</w:t>
      </w:r>
      <w:proofErr w:type="gramEnd"/>
      <w:r w:rsidRPr="00CD03CE">
        <w:rPr>
          <w:sz w:val="24"/>
        </w:rPr>
        <w:t>System.in);</w:t>
      </w:r>
      <w:r>
        <w:rPr>
          <w:sz w:val="24"/>
        </w:rPr>
        <w:t xml:space="preserve"> - Used to create a Scanner object </w:t>
      </w:r>
    </w:p>
    <w:p w:rsidR="00404A3F" w:rsidRDefault="00404A3F" w:rsidP="005B3284">
      <w:pPr>
        <w:pStyle w:val="ListParagraph"/>
        <w:numPr>
          <w:ilvl w:val="0"/>
          <w:numId w:val="12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>double p</w:t>
      </w:r>
      <w:r w:rsidRPr="00CD03CE">
        <w:rPr>
          <w:sz w:val="24"/>
        </w:rPr>
        <w:t>=</w:t>
      </w:r>
      <w:proofErr w:type="spellStart"/>
      <w:proofErr w:type="gramStart"/>
      <w:r w:rsidRPr="00CD03CE">
        <w:rPr>
          <w:sz w:val="24"/>
        </w:rPr>
        <w:t>input.next</w:t>
      </w:r>
      <w:r>
        <w:rPr>
          <w:sz w:val="24"/>
        </w:rPr>
        <w:t>Double</w:t>
      </w:r>
      <w:proofErr w:type="spellEnd"/>
      <w:proofErr w:type="gramEnd"/>
      <w:r w:rsidRPr="00CD03CE">
        <w:rPr>
          <w:sz w:val="24"/>
        </w:rPr>
        <w:t>();</w:t>
      </w:r>
      <w:r>
        <w:rPr>
          <w:sz w:val="24"/>
        </w:rPr>
        <w:t xml:space="preserve"> - Used to read double data type stored under the object created</w:t>
      </w:r>
    </w:p>
    <w:p w:rsidR="00404A3F" w:rsidRPr="000747F5" w:rsidRDefault="00404A3F" w:rsidP="005B3284">
      <w:pPr>
        <w:pStyle w:val="ListParagraph"/>
        <w:numPr>
          <w:ilvl w:val="0"/>
          <w:numId w:val="12"/>
        </w:numPr>
        <w:tabs>
          <w:tab w:val="left" w:pos="2372"/>
        </w:tabs>
        <w:spacing w:line="360" w:lineRule="auto"/>
        <w:rPr>
          <w:sz w:val="24"/>
          <w:szCs w:val="24"/>
        </w:rPr>
      </w:pPr>
      <w:proofErr w:type="spellStart"/>
      <w:r>
        <w:rPr>
          <w:sz w:val="24"/>
        </w:rPr>
        <w:t>System.out.println</w:t>
      </w:r>
      <w:proofErr w:type="spellEnd"/>
      <w:proofErr w:type="gramStart"/>
      <w:r>
        <w:rPr>
          <w:sz w:val="24"/>
        </w:rPr>
        <w:t>(“ “</w:t>
      </w:r>
      <w:proofErr w:type="gramEnd"/>
      <w:r>
        <w:rPr>
          <w:sz w:val="24"/>
        </w:rPr>
        <w:t xml:space="preserve">); - </w:t>
      </w:r>
      <w:r w:rsidRPr="00F57800">
        <w:rPr>
          <w:sz w:val="24"/>
          <w:szCs w:val="24"/>
          <w:shd w:val="clear" w:color="auto" w:fill="F9FAFC"/>
        </w:rPr>
        <w:t xml:space="preserve">It </w:t>
      </w:r>
      <w:r>
        <w:rPr>
          <w:sz w:val="24"/>
          <w:szCs w:val="24"/>
          <w:shd w:val="clear" w:color="auto" w:fill="F9FAFC"/>
        </w:rPr>
        <w:t xml:space="preserve">is used to </w:t>
      </w:r>
      <w:r w:rsidRPr="00F57800">
        <w:rPr>
          <w:sz w:val="24"/>
          <w:szCs w:val="24"/>
          <w:shd w:val="clear" w:color="auto" w:fill="F9FAFC"/>
        </w:rPr>
        <w:t>print string inside the quotes</w:t>
      </w:r>
      <w:r>
        <w:rPr>
          <w:sz w:val="24"/>
          <w:szCs w:val="24"/>
          <w:shd w:val="clear" w:color="auto" w:fill="F9FAFC"/>
        </w:rPr>
        <w:t xml:space="preserve">. After printing, </w:t>
      </w:r>
      <w:r w:rsidRPr="00F57800">
        <w:rPr>
          <w:sz w:val="24"/>
          <w:szCs w:val="24"/>
          <w:shd w:val="clear" w:color="auto" w:fill="F9FAFC"/>
        </w:rPr>
        <w:t>the cursor moves to the beginning of the next line.</w:t>
      </w: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  <w:r w:rsidRPr="000747F5">
        <w:rPr>
          <w:b/>
          <w:sz w:val="24"/>
          <w:szCs w:val="24"/>
          <w:u w:val="single"/>
        </w:rPr>
        <w:t>Program 4</w:t>
      </w: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r>
        <w:rPr>
          <w:b/>
          <w:sz w:val="24"/>
          <w:szCs w:val="24"/>
          <w:u w:val="single"/>
        </w:rPr>
        <w:t xml:space="preserve">Aim: </w:t>
      </w:r>
      <w:r>
        <w:t>Write a java program to find the largest of three numbers, using ternary operator.</w:t>
      </w:r>
    </w:p>
    <w:p w:rsidR="00404A3F" w:rsidRDefault="00404A3F" w:rsidP="00404A3F">
      <w:pPr>
        <w:rPr>
          <w:sz w:val="24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Code:</w:t>
      </w:r>
    </w:p>
    <w:p w:rsidR="00404A3F" w:rsidRPr="000747F5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Pr="005B3284" w:rsidRDefault="00404A3F" w:rsidP="00404A3F">
      <w:pPr>
        <w:tabs>
          <w:tab w:val="left" w:pos="2372"/>
        </w:tabs>
        <w:rPr>
          <w:sz w:val="24"/>
        </w:rPr>
      </w:pPr>
      <w:r w:rsidRPr="00260549">
        <w:rPr>
          <w:noProof/>
        </w:rPr>
        <w:drawing>
          <wp:inline distT="0" distB="0" distL="0" distR="0" wp14:anchorId="2F318620" wp14:editId="19F341C9">
            <wp:extent cx="5731510" cy="3565525"/>
            <wp:effectExtent l="0" t="0" r="2540" b="0"/>
            <wp:docPr id="102016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622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175">
        <w:rPr>
          <w:b/>
          <w:sz w:val="24"/>
          <w:u w:val="single"/>
        </w:rPr>
        <w:lastRenderedPageBreak/>
        <w:t>Output: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AC27E9">
        <w:rPr>
          <w:noProof/>
        </w:rPr>
        <w:drawing>
          <wp:inline distT="0" distB="0" distL="0" distR="0" wp14:anchorId="242F6C6D" wp14:editId="4A5F521C">
            <wp:extent cx="5731510" cy="2277745"/>
            <wp:effectExtent l="0" t="0" r="2540" b="8255"/>
            <wp:docPr id="177774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406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65E">
        <w:rPr>
          <w:noProof/>
        </w:rPr>
        <w:t xml:space="preserve"> 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Error: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314"/>
        <w:gridCol w:w="3006"/>
      </w:tblGrid>
      <w:tr w:rsidR="00404A3F" w:rsidTr="00321D5F">
        <w:tc>
          <w:tcPr>
            <w:tcW w:w="1696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Sno.</w:t>
            </w:r>
          </w:p>
        </w:tc>
        <w:tc>
          <w:tcPr>
            <w:tcW w:w="4314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message</w:t>
            </w:r>
          </w:p>
        </w:tc>
        <w:tc>
          <w:tcPr>
            <w:tcW w:w="3006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rectification</w:t>
            </w:r>
          </w:p>
        </w:tc>
      </w:tr>
      <w:tr w:rsidR="00404A3F" w:rsidTr="00321D5F">
        <w:tc>
          <w:tcPr>
            <w:tcW w:w="1696" w:type="dxa"/>
          </w:tcPr>
          <w:p w:rsidR="00404A3F" w:rsidRPr="007F6A3C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 w:rsidRPr="007F6A3C">
              <w:rPr>
                <w:sz w:val="24"/>
              </w:rPr>
              <w:t>1.</w:t>
            </w:r>
          </w:p>
        </w:tc>
        <w:tc>
          <w:tcPr>
            <w:tcW w:w="4314" w:type="dxa"/>
          </w:tcPr>
          <w:p w:rsidR="00404A3F" w:rsidRPr="007F6A3C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7F6A3C">
              <w:rPr>
                <w:sz w:val="24"/>
              </w:rPr>
              <w:t>error: ';' expected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7F6A3C">
              <w:rPr>
                <w:sz w:val="24"/>
              </w:rPr>
              <w:t xml:space="preserve">                int result=(a&gt;b) ((a&gt;c)? a:c</w:t>
            </w:r>
            <w:proofErr w:type="gramStart"/>
            <w:r w:rsidRPr="007F6A3C">
              <w:rPr>
                <w:sz w:val="24"/>
              </w:rPr>
              <w:t>) :</w:t>
            </w:r>
            <w:proofErr w:type="gramEnd"/>
            <w:r w:rsidRPr="007F6A3C">
              <w:rPr>
                <w:sz w:val="24"/>
              </w:rPr>
              <w:t xml:space="preserve"> ((b&gt;c)? b:c);</w:t>
            </w:r>
          </w:p>
          <w:p w:rsidR="00404A3F" w:rsidRPr="00B819F5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B819F5">
              <w:rPr>
                <w:sz w:val="24"/>
              </w:rPr>
              <w:t>error: not a statement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 w:rsidRPr="00B819F5">
              <w:rPr>
                <w:sz w:val="24"/>
              </w:rPr>
              <w:t xml:space="preserve">                int result=(a&gt;b) ((a&gt;c)? a:c</w:t>
            </w:r>
            <w:proofErr w:type="gramStart"/>
            <w:r w:rsidRPr="00B819F5">
              <w:rPr>
                <w:sz w:val="24"/>
              </w:rPr>
              <w:t>) :</w:t>
            </w:r>
            <w:proofErr w:type="gramEnd"/>
            <w:r w:rsidRPr="00B819F5">
              <w:rPr>
                <w:sz w:val="24"/>
              </w:rPr>
              <w:t xml:space="preserve"> ((b&gt;c)? b:c);</w:t>
            </w:r>
          </w:p>
        </w:tc>
        <w:tc>
          <w:tcPr>
            <w:tcW w:w="3006" w:type="dxa"/>
          </w:tcPr>
          <w:p w:rsidR="00404A3F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7F6A3C">
              <w:rPr>
                <w:sz w:val="24"/>
              </w:rPr>
              <w:t>Add a ‘?’</w:t>
            </w:r>
          </w:p>
          <w:p w:rsidR="00404A3F" w:rsidRPr="007F6A3C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7F6A3C">
              <w:rPr>
                <w:sz w:val="24"/>
              </w:rPr>
              <w:t>int result=(a&gt;b)</w:t>
            </w:r>
            <w:r>
              <w:rPr>
                <w:sz w:val="24"/>
              </w:rPr>
              <w:t xml:space="preserve">? </w:t>
            </w:r>
            <w:r w:rsidRPr="007F6A3C">
              <w:rPr>
                <w:sz w:val="24"/>
              </w:rPr>
              <w:t>((a&gt;c)? a:c</w:t>
            </w:r>
            <w:proofErr w:type="gramStart"/>
            <w:r w:rsidRPr="007F6A3C">
              <w:rPr>
                <w:sz w:val="24"/>
              </w:rPr>
              <w:t>) :</w:t>
            </w:r>
            <w:proofErr w:type="gramEnd"/>
            <w:r w:rsidRPr="007F6A3C">
              <w:rPr>
                <w:sz w:val="24"/>
              </w:rPr>
              <w:t xml:space="preserve"> ((b&gt;c)? b:c);</w:t>
            </w:r>
          </w:p>
        </w:tc>
      </w:tr>
      <w:tr w:rsidR="00404A3F" w:rsidTr="00321D5F">
        <w:tc>
          <w:tcPr>
            <w:tcW w:w="1696" w:type="dxa"/>
          </w:tcPr>
          <w:p w:rsidR="00404A3F" w:rsidRPr="007F6A3C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 w:rsidRPr="007F6A3C">
              <w:rPr>
                <w:sz w:val="24"/>
              </w:rPr>
              <w:t>2.</w:t>
            </w:r>
          </w:p>
        </w:tc>
        <w:tc>
          <w:tcPr>
            <w:tcW w:w="4314" w:type="dxa"/>
          </w:tcPr>
          <w:p w:rsidR="00404A3F" w:rsidRPr="00B82F90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B82F90">
              <w:rPr>
                <w:sz w:val="24"/>
              </w:rPr>
              <w:t>error: ';' expected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 w:rsidRPr="00B82F90">
              <w:rPr>
                <w:sz w:val="24"/>
              </w:rPr>
              <w:t xml:space="preserve">                int result=(a&gt;b)? ((a&gt;c)? a:c</w:t>
            </w:r>
            <w:proofErr w:type="gramStart"/>
            <w:r w:rsidRPr="00B82F90">
              <w:rPr>
                <w:sz w:val="24"/>
              </w:rPr>
              <w:t>) :</w:t>
            </w:r>
            <w:proofErr w:type="gramEnd"/>
            <w:r w:rsidRPr="00B82F90">
              <w:rPr>
                <w:sz w:val="24"/>
              </w:rPr>
              <w:t xml:space="preserve"> ((b&gt;c)? b:c)</w:t>
            </w:r>
          </w:p>
        </w:tc>
        <w:tc>
          <w:tcPr>
            <w:tcW w:w="3006" w:type="dxa"/>
          </w:tcPr>
          <w:p w:rsidR="00404A3F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7F6A3C">
              <w:rPr>
                <w:sz w:val="24"/>
              </w:rPr>
              <w:t>Add a ‘</w:t>
            </w:r>
            <w:r>
              <w:rPr>
                <w:sz w:val="24"/>
              </w:rPr>
              <w:t>;</w:t>
            </w:r>
            <w:r w:rsidRPr="007F6A3C">
              <w:rPr>
                <w:sz w:val="24"/>
              </w:rPr>
              <w:t>’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 w:rsidRPr="007F6A3C">
              <w:rPr>
                <w:sz w:val="24"/>
              </w:rPr>
              <w:t>int result=(a&gt;b)</w:t>
            </w:r>
            <w:r>
              <w:rPr>
                <w:sz w:val="24"/>
              </w:rPr>
              <w:t xml:space="preserve">? </w:t>
            </w:r>
            <w:r w:rsidRPr="007F6A3C">
              <w:rPr>
                <w:sz w:val="24"/>
              </w:rPr>
              <w:t>((a&gt;c)? a:c</w:t>
            </w:r>
            <w:proofErr w:type="gramStart"/>
            <w:r w:rsidRPr="007F6A3C">
              <w:rPr>
                <w:sz w:val="24"/>
              </w:rPr>
              <w:t>) :</w:t>
            </w:r>
            <w:proofErr w:type="gramEnd"/>
            <w:r w:rsidRPr="007F6A3C">
              <w:rPr>
                <w:sz w:val="24"/>
              </w:rPr>
              <w:t xml:space="preserve"> ((b&gt;c)? b:c);</w:t>
            </w:r>
          </w:p>
        </w:tc>
      </w:tr>
    </w:tbl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Concepts to be known: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5B3284">
      <w:pPr>
        <w:pStyle w:val="ListParagraph"/>
        <w:numPr>
          <w:ilvl w:val="0"/>
          <w:numId w:val="13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 xml:space="preserve">import </w:t>
      </w:r>
      <w:proofErr w:type="spellStart"/>
      <w:proofErr w:type="gramStart"/>
      <w:r>
        <w:rPr>
          <w:sz w:val="24"/>
        </w:rPr>
        <w:t>java.util</w:t>
      </w:r>
      <w:proofErr w:type="gramEnd"/>
      <w:r>
        <w:rPr>
          <w:sz w:val="24"/>
        </w:rPr>
        <w:t>.Scanner</w:t>
      </w:r>
      <w:proofErr w:type="spellEnd"/>
      <w:r>
        <w:rPr>
          <w:sz w:val="24"/>
        </w:rPr>
        <w:t>; - To accept input from user, Scanner class under util package has to be imported.</w:t>
      </w:r>
    </w:p>
    <w:p w:rsidR="00404A3F" w:rsidRDefault="00404A3F" w:rsidP="005B3284">
      <w:pPr>
        <w:pStyle w:val="ListParagraph"/>
        <w:numPr>
          <w:ilvl w:val="0"/>
          <w:numId w:val="13"/>
        </w:numPr>
        <w:tabs>
          <w:tab w:val="left" w:pos="2372"/>
        </w:tabs>
        <w:spacing w:line="360" w:lineRule="auto"/>
        <w:rPr>
          <w:sz w:val="24"/>
        </w:rPr>
      </w:pPr>
      <w:r w:rsidRPr="00CD03CE">
        <w:rPr>
          <w:sz w:val="24"/>
        </w:rPr>
        <w:t xml:space="preserve">Scanner input=new </w:t>
      </w:r>
      <w:proofErr w:type="gramStart"/>
      <w:r w:rsidRPr="00CD03CE">
        <w:rPr>
          <w:sz w:val="24"/>
        </w:rPr>
        <w:t>Scanner(</w:t>
      </w:r>
      <w:proofErr w:type="gramEnd"/>
      <w:r w:rsidRPr="00CD03CE">
        <w:rPr>
          <w:sz w:val="24"/>
        </w:rPr>
        <w:t>System.in);</w:t>
      </w:r>
      <w:r>
        <w:rPr>
          <w:sz w:val="24"/>
        </w:rPr>
        <w:t xml:space="preserve"> - Used to create a Scanner object </w:t>
      </w:r>
    </w:p>
    <w:p w:rsidR="00404A3F" w:rsidRDefault="00404A3F" w:rsidP="005B3284">
      <w:pPr>
        <w:pStyle w:val="ListParagraph"/>
        <w:numPr>
          <w:ilvl w:val="0"/>
          <w:numId w:val="13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>int a</w:t>
      </w:r>
      <w:r w:rsidRPr="00CD03CE">
        <w:rPr>
          <w:sz w:val="24"/>
        </w:rPr>
        <w:t>=</w:t>
      </w:r>
      <w:proofErr w:type="spellStart"/>
      <w:proofErr w:type="gramStart"/>
      <w:r w:rsidRPr="00CD03CE">
        <w:rPr>
          <w:sz w:val="24"/>
        </w:rPr>
        <w:t>input.next</w:t>
      </w:r>
      <w:r>
        <w:rPr>
          <w:sz w:val="24"/>
        </w:rPr>
        <w:t>Int</w:t>
      </w:r>
      <w:proofErr w:type="spellEnd"/>
      <w:proofErr w:type="gramEnd"/>
      <w:r w:rsidRPr="00CD03CE">
        <w:rPr>
          <w:sz w:val="24"/>
        </w:rPr>
        <w:t xml:space="preserve"> ();</w:t>
      </w:r>
      <w:r>
        <w:rPr>
          <w:sz w:val="24"/>
        </w:rPr>
        <w:t xml:space="preserve"> - Used to read integer data type stored under the object created</w:t>
      </w:r>
    </w:p>
    <w:p w:rsidR="00404A3F" w:rsidRDefault="00404A3F" w:rsidP="005B3284">
      <w:pPr>
        <w:pStyle w:val="ListParagraph"/>
        <w:numPr>
          <w:ilvl w:val="0"/>
          <w:numId w:val="13"/>
        </w:numPr>
        <w:tabs>
          <w:tab w:val="left" w:pos="2372"/>
        </w:tabs>
        <w:spacing w:line="360" w:lineRule="auto"/>
        <w:rPr>
          <w:sz w:val="24"/>
        </w:rPr>
      </w:pPr>
      <w:r w:rsidRPr="00BD2C55">
        <w:rPr>
          <w:sz w:val="24"/>
        </w:rPr>
        <w:t>int result=(a&gt;b)? ((a&gt;c)? a:c</w:t>
      </w:r>
      <w:proofErr w:type="gramStart"/>
      <w:r w:rsidRPr="00BD2C55">
        <w:rPr>
          <w:sz w:val="24"/>
        </w:rPr>
        <w:t>) :</w:t>
      </w:r>
      <w:proofErr w:type="gramEnd"/>
      <w:r w:rsidRPr="00BD2C55">
        <w:rPr>
          <w:sz w:val="24"/>
        </w:rPr>
        <w:t xml:space="preserve"> ((b&gt;c)? b:c);</w:t>
      </w:r>
      <w:r>
        <w:rPr>
          <w:sz w:val="24"/>
        </w:rPr>
        <w:t xml:space="preserve"> - Nested Ternary operator is used here.</w:t>
      </w:r>
    </w:p>
    <w:p w:rsidR="00404A3F" w:rsidRDefault="00404A3F" w:rsidP="005B3284">
      <w:pPr>
        <w:pStyle w:val="ListParagraph"/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 xml:space="preserve">Syntax for ternary operator is- </w:t>
      </w:r>
      <w:r w:rsidRPr="00F962C3">
        <w:rPr>
          <w:sz w:val="24"/>
        </w:rPr>
        <w:t>condition? expression 1: expression 2</w:t>
      </w:r>
      <w:proofErr w:type="gramStart"/>
      <w:r w:rsidRPr="00F962C3">
        <w:rPr>
          <w:sz w:val="24"/>
        </w:rPr>
        <w:t>;</w:t>
      </w:r>
      <w:r>
        <w:rPr>
          <w:sz w:val="24"/>
        </w:rPr>
        <w:t xml:space="preserve"> ,</w:t>
      </w:r>
      <w:proofErr w:type="gramEnd"/>
      <w:r>
        <w:rPr>
          <w:sz w:val="24"/>
        </w:rPr>
        <w:t xml:space="preserve"> whose answer is stored in a variable and then used.</w:t>
      </w: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5B3284" w:rsidRDefault="005B3284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  <w:r w:rsidRPr="000747F5">
        <w:rPr>
          <w:b/>
          <w:sz w:val="24"/>
          <w:szCs w:val="24"/>
          <w:u w:val="single"/>
        </w:rPr>
        <w:lastRenderedPageBreak/>
        <w:t xml:space="preserve">Program </w:t>
      </w:r>
      <w:r>
        <w:rPr>
          <w:b/>
          <w:sz w:val="24"/>
          <w:szCs w:val="24"/>
          <w:u w:val="single"/>
        </w:rPr>
        <w:t>5</w:t>
      </w:r>
    </w:p>
    <w:p w:rsidR="00404A3F" w:rsidRDefault="00404A3F" w:rsidP="00404A3F">
      <w:pPr>
        <w:tabs>
          <w:tab w:val="left" w:pos="2372"/>
        </w:tabs>
        <w:rPr>
          <w:b/>
          <w:sz w:val="24"/>
          <w:szCs w:val="24"/>
          <w:u w:val="single"/>
        </w:rPr>
      </w:pPr>
    </w:p>
    <w:p w:rsidR="00404A3F" w:rsidRDefault="00404A3F" w:rsidP="00404A3F">
      <w:r>
        <w:rPr>
          <w:b/>
          <w:sz w:val="24"/>
          <w:szCs w:val="24"/>
          <w:u w:val="single"/>
        </w:rPr>
        <w:t xml:space="preserve">Aim: </w:t>
      </w:r>
      <w:r>
        <w:t>Write a java program to find the factorial of a number.</w:t>
      </w:r>
    </w:p>
    <w:p w:rsidR="00346637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Code:</w:t>
      </w:r>
    </w:p>
    <w:p w:rsidR="00404A3F" w:rsidRDefault="00404A3F" w:rsidP="00404A3F">
      <w:pPr>
        <w:tabs>
          <w:tab w:val="left" w:pos="2372"/>
        </w:tabs>
        <w:rPr>
          <w:noProof/>
        </w:rPr>
      </w:pPr>
      <w:r w:rsidRPr="000604A7">
        <w:rPr>
          <w:noProof/>
        </w:rPr>
        <w:drawing>
          <wp:inline distT="0" distB="0" distL="0" distR="0" wp14:anchorId="45DDE512" wp14:editId="6CA9C8C4">
            <wp:extent cx="5020376" cy="3896269"/>
            <wp:effectExtent l="0" t="0" r="8890" b="9525"/>
            <wp:docPr id="74322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205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A57">
        <w:rPr>
          <w:noProof/>
        </w:rPr>
        <w:t xml:space="preserve"> </w:t>
      </w:r>
    </w:p>
    <w:p w:rsidR="00346637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Output: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B013D1">
        <w:rPr>
          <w:noProof/>
        </w:rPr>
        <w:drawing>
          <wp:inline distT="0" distB="0" distL="0" distR="0" wp14:anchorId="4887F041" wp14:editId="2218BA91">
            <wp:extent cx="5731510" cy="1992630"/>
            <wp:effectExtent l="0" t="0" r="2540" b="7620"/>
            <wp:docPr id="136758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815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A57">
        <w:rPr>
          <w:noProof/>
        </w:rPr>
        <w:t xml:space="preserve"> </w:t>
      </w:r>
    </w:p>
    <w:p w:rsidR="00346637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04A3F" w:rsidTr="00321D5F">
        <w:tc>
          <w:tcPr>
            <w:tcW w:w="3005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Sno.</w:t>
            </w:r>
          </w:p>
        </w:tc>
        <w:tc>
          <w:tcPr>
            <w:tcW w:w="3005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message</w:t>
            </w:r>
          </w:p>
        </w:tc>
        <w:tc>
          <w:tcPr>
            <w:tcW w:w="3006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rectification</w:t>
            </w:r>
          </w:p>
        </w:tc>
      </w:tr>
      <w:tr w:rsidR="00404A3F" w:rsidTr="00321D5F">
        <w:tc>
          <w:tcPr>
            <w:tcW w:w="3005" w:type="dxa"/>
          </w:tcPr>
          <w:p w:rsidR="00404A3F" w:rsidRPr="00A41EB9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005" w:type="dxa"/>
          </w:tcPr>
          <w:p w:rsidR="00404A3F" w:rsidRPr="00A41EB9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A41EB9">
              <w:rPr>
                <w:sz w:val="24"/>
              </w:rPr>
              <w:t>error: ';' expected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 w:rsidRPr="00A41EB9">
              <w:rPr>
                <w:sz w:val="24"/>
              </w:rPr>
              <w:t xml:space="preserve">                        fact*=n</w:t>
            </w:r>
          </w:p>
        </w:tc>
        <w:tc>
          <w:tcPr>
            <w:tcW w:w="3006" w:type="dxa"/>
          </w:tcPr>
          <w:p w:rsidR="00404A3F" w:rsidRPr="00A41EB9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A41EB9">
              <w:rPr>
                <w:sz w:val="24"/>
              </w:rPr>
              <w:t>Add a “;”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>
              <w:rPr>
                <w:sz w:val="24"/>
              </w:rPr>
              <w:t xml:space="preserve">          </w:t>
            </w:r>
            <w:r w:rsidRPr="00A41EB9">
              <w:rPr>
                <w:sz w:val="24"/>
              </w:rPr>
              <w:t>fact*=n</w:t>
            </w:r>
            <w:r>
              <w:rPr>
                <w:sz w:val="24"/>
              </w:rPr>
              <w:t>;</w:t>
            </w:r>
          </w:p>
        </w:tc>
      </w:tr>
    </w:tbl>
    <w:p w:rsidR="00346637" w:rsidRDefault="00346637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346637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Concepts to be known:</w:t>
      </w:r>
    </w:p>
    <w:p w:rsidR="00346637" w:rsidRDefault="00346637" w:rsidP="00346637">
      <w:pPr>
        <w:tabs>
          <w:tab w:val="left" w:pos="2372"/>
        </w:tabs>
        <w:rPr>
          <w:b/>
          <w:sz w:val="24"/>
          <w:u w:val="single"/>
        </w:rPr>
      </w:pPr>
    </w:p>
    <w:p w:rsidR="00404A3F" w:rsidRPr="00192A84" w:rsidRDefault="00404A3F" w:rsidP="00346637">
      <w:pPr>
        <w:pStyle w:val="ListParagraph"/>
        <w:numPr>
          <w:ilvl w:val="0"/>
          <w:numId w:val="14"/>
        </w:numPr>
        <w:tabs>
          <w:tab w:val="left" w:pos="2372"/>
        </w:tabs>
        <w:spacing w:line="360" w:lineRule="auto"/>
        <w:rPr>
          <w:sz w:val="24"/>
        </w:rPr>
      </w:pPr>
      <w:r w:rsidRPr="00192A84">
        <w:rPr>
          <w:sz w:val="24"/>
        </w:rPr>
        <w:t xml:space="preserve">for (int </w:t>
      </w:r>
      <w:proofErr w:type="spellStart"/>
      <w:r w:rsidRPr="00192A84">
        <w:rPr>
          <w:sz w:val="24"/>
        </w:rPr>
        <w:t>i</w:t>
      </w:r>
      <w:proofErr w:type="spellEnd"/>
      <w:r w:rsidRPr="00192A84">
        <w:rPr>
          <w:sz w:val="24"/>
        </w:rPr>
        <w:t>=1; n&gt;=</w:t>
      </w:r>
      <w:proofErr w:type="spellStart"/>
      <w:proofErr w:type="gramStart"/>
      <w:r w:rsidRPr="00192A84">
        <w:rPr>
          <w:sz w:val="24"/>
        </w:rPr>
        <w:t>i</w:t>
      </w:r>
      <w:proofErr w:type="spellEnd"/>
      <w:r w:rsidRPr="00192A84">
        <w:rPr>
          <w:sz w:val="24"/>
        </w:rPr>
        <w:t>;--n){</w:t>
      </w:r>
      <w:proofErr w:type="gramEnd"/>
      <w:r>
        <w:rPr>
          <w:sz w:val="24"/>
        </w:rPr>
        <w:t xml:space="preserve"> } - For loop syntax: </w:t>
      </w:r>
      <w:proofErr w:type="gramStart"/>
      <w:r>
        <w:rPr>
          <w:sz w:val="24"/>
        </w:rPr>
        <w:t>for(</w:t>
      </w:r>
      <w:proofErr w:type="gramEnd"/>
      <w:r>
        <w:rPr>
          <w:sz w:val="24"/>
        </w:rPr>
        <w:t xml:space="preserve">initial expression; test expression; update </w:t>
      </w:r>
      <w:proofErr w:type="gramStart"/>
      <w:r>
        <w:rPr>
          <w:sz w:val="24"/>
        </w:rPr>
        <w:t>expression){</w:t>
      </w:r>
      <w:proofErr w:type="gramEnd"/>
      <w:r>
        <w:rPr>
          <w:sz w:val="24"/>
        </w:rPr>
        <w:t xml:space="preserve">} The loop is executed, until the test expression evaluates to be false. </w:t>
      </w: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Default="00404A3F" w:rsidP="00404A3F">
      <w:pPr>
        <w:tabs>
          <w:tab w:val="left" w:pos="2372"/>
        </w:tabs>
        <w:jc w:val="center"/>
        <w:rPr>
          <w:b/>
          <w:sz w:val="28"/>
          <w:u w:val="single"/>
        </w:rPr>
      </w:pPr>
      <w:r w:rsidRPr="000F7B43">
        <w:rPr>
          <w:b/>
          <w:sz w:val="28"/>
          <w:u w:val="single"/>
        </w:rPr>
        <w:t xml:space="preserve">WEEK </w:t>
      </w:r>
      <w:r>
        <w:rPr>
          <w:b/>
          <w:sz w:val="28"/>
          <w:u w:val="single"/>
        </w:rPr>
        <w:t>3</w:t>
      </w:r>
    </w:p>
    <w:p w:rsidR="00404A3F" w:rsidRDefault="00404A3F" w:rsidP="00404A3F">
      <w:pPr>
        <w:rPr>
          <w:b/>
          <w:sz w:val="24"/>
          <w:u w:val="single"/>
        </w:rPr>
      </w:pPr>
    </w:p>
    <w:p w:rsidR="00404A3F" w:rsidRDefault="00404A3F" w:rsidP="00404A3F">
      <w:pPr>
        <w:rPr>
          <w:b/>
          <w:sz w:val="24"/>
          <w:u w:val="single"/>
        </w:rPr>
      </w:pPr>
    </w:p>
    <w:p w:rsidR="00404A3F" w:rsidRDefault="00404A3F" w:rsidP="00404A3F">
      <w:pPr>
        <w:rPr>
          <w:b/>
          <w:sz w:val="24"/>
          <w:u w:val="single"/>
        </w:rPr>
      </w:pPr>
      <w:r w:rsidRPr="00181ECC">
        <w:rPr>
          <w:b/>
          <w:sz w:val="24"/>
          <w:u w:val="single"/>
        </w:rPr>
        <w:t>Program 1</w:t>
      </w:r>
    </w:p>
    <w:p w:rsidR="00404A3F" w:rsidRPr="00181ECC" w:rsidRDefault="00404A3F" w:rsidP="00404A3F">
      <w:pPr>
        <w:rPr>
          <w:b/>
          <w:sz w:val="24"/>
          <w:u w:val="single"/>
        </w:rPr>
      </w:pPr>
    </w:p>
    <w:p w:rsidR="00404A3F" w:rsidRDefault="00404A3F" w:rsidP="00346637">
      <w:pPr>
        <w:spacing w:line="360" w:lineRule="auto"/>
      </w:pPr>
      <w:r w:rsidRPr="00181ECC">
        <w:rPr>
          <w:b/>
          <w:sz w:val="24"/>
          <w:u w:val="single"/>
        </w:rPr>
        <w:t>Aim:</w:t>
      </w:r>
      <w:r>
        <w:rPr>
          <w:b/>
          <w:sz w:val="24"/>
          <w:u w:val="single"/>
        </w:rPr>
        <w:t xml:space="preserve"> </w:t>
      </w:r>
      <w:r>
        <w:t>To create a java program with the following instructions:</w:t>
      </w:r>
    </w:p>
    <w:p w:rsidR="00404A3F" w:rsidRDefault="00404A3F" w:rsidP="00346637">
      <w:pPr>
        <w:pStyle w:val="ListParagraph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>Create a class with name “Car”</w:t>
      </w:r>
    </w:p>
    <w:p w:rsidR="00404A3F" w:rsidRDefault="00404A3F" w:rsidP="00346637">
      <w:pPr>
        <w:pStyle w:val="ListParagraph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 xml:space="preserve">Create 4 attributes, named: </w:t>
      </w:r>
      <w:proofErr w:type="spellStart"/>
      <w:r>
        <w:rPr>
          <w:sz w:val="24"/>
        </w:rPr>
        <w:t>car_color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car_brand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fuel_type</w:t>
      </w:r>
      <w:proofErr w:type="spellEnd"/>
      <w:r>
        <w:rPr>
          <w:sz w:val="24"/>
        </w:rPr>
        <w:t>, mileage</w:t>
      </w:r>
    </w:p>
    <w:p w:rsidR="00404A3F" w:rsidRDefault="00404A3F" w:rsidP="00346637">
      <w:pPr>
        <w:pStyle w:val="ListParagraph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 xml:space="preserve">Create 3 methods, named: </w:t>
      </w:r>
      <w:proofErr w:type="gramStart"/>
      <w:r>
        <w:rPr>
          <w:sz w:val="24"/>
        </w:rPr>
        <w:t>start(</w:t>
      </w:r>
      <w:proofErr w:type="gramEnd"/>
      <w:r>
        <w:rPr>
          <w:sz w:val="24"/>
        </w:rPr>
        <w:t xml:space="preserve">), </w:t>
      </w:r>
      <w:proofErr w:type="gramStart"/>
      <w:r>
        <w:rPr>
          <w:sz w:val="24"/>
        </w:rPr>
        <w:t>service(</w:t>
      </w:r>
      <w:proofErr w:type="gramEnd"/>
      <w:r>
        <w:rPr>
          <w:sz w:val="24"/>
        </w:rPr>
        <w:t xml:space="preserve">), </w:t>
      </w:r>
      <w:proofErr w:type="gramStart"/>
      <w:r>
        <w:rPr>
          <w:sz w:val="24"/>
        </w:rPr>
        <w:t>stop(</w:t>
      </w:r>
      <w:proofErr w:type="gramEnd"/>
      <w:r>
        <w:rPr>
          <w:sz w:val="24"/>
        </w:rPr>
        <w:t>)</w:t>
      </w:r>
    </w:p>
    <w:p w:rsidR="00404A3F" w:rsidRDefault="00404A3F" w:rsidP="00346637">
      <w:pPr>
        <w:pStyle w:val="ListParagraph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>Create 3 objects, named: car1, car2, car3</w:t>
      </w:r>
    </w:p>
    <w:p w:rsidR="00404A3F" w:rsidRDefault="00404A3F" w:rsidP="00346637">
      <w:pPr>
        <w:pStyle w:val="ListParagraph"/>
        <w:numPr>
          <w:ilvl w:val="0"/>
          <w:numId w:val="15"/>
        </w:numPr>
        <w:spacing w:line="360" w:lineRule="auto"/>
        <w:rPr>
          <w:sz w:val="24"/>
        </w:rPr>
      </w:pPr>
      <w:r>
        <w:rPr>
          <w:sz w:val="24"/>
        </w:rPr>
        <w:t>Create a constructor, which should print, “Welcome to car garage</w:t>
      </w:r>
      <w:proofErr w:type="gramStart"/>
      <w:r>
        <w:rPr>
          <w:sz w:val="24"/>
        </w:rPr>
        <w:t>” .</w:t>
      </w:r>
      <w:proofErr w:type="gramEnd"/>
      <w:r>
        <w:rPr>
          <w:sz w:val="24"/>
        </w:rPr>
        <w:t xml:space="preserve"> </w:t>
      </w:r>
    </w:p>
    <w:p w:rsidR="000763E0" w:rsidRDefault="000763E0" w:rsidP="00404A3F">
      <w:pPr>
        <w:tabs>
          <w:tab w:val="left" w:pos="2372"/>
        </w:tabs>
        <w:rPr>
          <w:b/>
          <w:sz w:val="24"/>
          <w:u w:val="single"/>
        </w:rPr>
      </w:pPr>
    </w:p>
    <w:p w:rsidR="000763E0" w:rsidRPr="004F2F97" w:rsidRDefault="000763E0" w:rsidP="000763E0">
      <w:pPr>
        <w:tabs>
          <w:tab w:val="left" w:pos="2372"/>
        </w:tabs>
        <w:rPr>
          <w:b/>
          <w:sz w:val="24"/>
          <w:u w:val="single"/>
        </w:rPr>
      </w:pPr>
      <w:r w:rsidRPr="004F2F97">
        <w:rPr>
          <w:b/>
          <w:sz w:val="24"/>
          <w:u w:val="single"/>
        </w:rPr>
        <w:t>Class Diagram</w:t>
      </w:r>
      <w:r>
        <w:rPr>
          <w:b/>
          <w:sz w:val="24"/>
          <w:u w:val="single"/>
        </w:rPr>
        <w:t>:</w:t>
      </w:r>
    </w:p>
    <w:p w:rsidR="000763E0" w:rsidRDefault="000763E0" w:rsidP="000763E0">
      <w:pPr>
        <w:tabs>
          <w:tab w:val="left" w:pos="2372"/>
        </w:tabs>
        <w:rPr>
          <w:b/>
          <w:sz w:val="24"/>
          <w:u w:val="single"/>
        </w:rPr>
      </w:pPr>
    </w:p>
    <w:tbl>
      <w:tblPr>
        <w:tblStyle w:val="TableGrid"/>
        <w:tblW w:w="0" w:type="auto"/>
        <w:tblInd w:w="1980" w:type="dxa"/>
        <w:tblLook w:val="04A0" w:firstRow="1" w:lastRow="0" w:firstColumn="1" w:lastColumn="0" w:noHBand="0" w:noVBand="1"/>
      </w:tblPr>
      <w:tblGrid>
        <w:gridCol w:w="4289"/>
      </w:tblGrid>
      <w:tr w:rsidR="000763E0" w:rsidTr="00624AF8">
        <w:trPr>
          <w:trHeight w:val="315"/>
        </w:trPr>
        <w:tc>
          <w:tcPr>
            <w:tcW w:w="4289" w:type="dxa"/>
          </w:tcPr>
          <w:p w:rsidR="000763E0" w:rsidRPr="00ED118B" w:rsidRDefault="000763E0" w:rsidP="00624AF8">
            <w:pPr>
              <w:tabs>
                <w:tab w:val="left" w:pos="2372"/>
              </w:tabs>
              <w:jc w:val="center"/>
              <w:rPr>
                <w:sz w:val="24"/>
              </w:rPr>
            </w:pPr>
            <w:r w:rsidRPr="00ED118B">
              <w:rPr>
                <w:sz w:val="24"/>
              </w:rPr>
              <w:t>Car</w:t>
            </w:r>
          </w:p>
        </w:tc>
      </w:tr>
      <w:tr w:rsidR="000763E0" w:rsidTr="00624AF8">
        <w:trPr>
          <w:trHeight w:val="1240"/>
        </w:trPr>
        <w:tc>
          <w:tcPr>
            <w:tcW w:w="4289" w:type="dxa"/>
          </w:tcPr>
          <w:p w:rsidR="000763E0" w:rsidRDefault="000763E0" w:rsidP="00624AF8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+ </w:t>
            </w:r>
            <w:proofErr w:type="spellStart"/>
            <w:r w:rsidRPr="00ED118B">
              <w:rPr>
                <w:sz w:val="24"/>
              </w:rPr>
              <w:t>car_color</w:t>
            </w:r>
            <w:proofErr w:type="spellEnd"/>
            <w:r>
              <w:rPr>
                <w:sz w:val="24"/>
              </w:rPr>
              <w:t xml:space="preserve">: </w:t>
            </w:r>
            <w:r w:rsidRPr="00ED118B">
              <w:rPr>
                <w:sz w:val="24"/>
              </w:rPr>
              <w:t>String</w:t>
            </w:r>
          </w:p>
          <w:p w:rsidR="000763E0" w:rsidRDefault="000763E0" w:rsidP="00624AF8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+ </w:t>
            </w:r>
            <w:proofErr w:type="spellStart"/>
            <w:r w:rsidRPr="00ED118B">
              <w:rPr>
                <w:sz w:val="24"/>
              </w:rPr>
              <w:t>car_brand</w:t>
            </w:r>
            <w:proofErr w:type="spellEnd"/>
            <w:r>
              <w:rPr>
                <w:sz w:val="24"/>
              </w:rPr>
              <w:t xml:space="preserve">: </w:t>
            </w:r>
            <w:r w:rsidRPr="00ED118B">
              <w:rPr>
                <w:sz w:val="24"/>
              </w:rPr>
              <w:t>String</w:t>
            </w:r>
          </w:p>
          <w:p w:rsidR="000763E0" w:rsidRDefault="000763E0" w:rsidP="00624AF8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+ </w:t>
            </w:r>
            <w:proofErr w:type="spellStart"/>
            <w:r w:rsidRPr="00ED118B">
              <w:rPr>
                <w:sz w:val="24"/>
              </w:rPr>
              <w:t>fuel_type</w:t>
            </w:r>
            <w:proofErr w:type="spellEnd"/>
            <w:r>
              <w:rPr>
                <w:sz w:val="24"/>
              </w:rPr>
              <w:t xml:space="preserve">: </w:t>
            </w:r>
            <w:r w:rsidRPr="00ED118B">
              <w:rPr>
                <w:sz w:val="24"/>
              </w:rPr>
              <w:t>String</w:t>
            </w:r>
          </w:p>
          <w:p w:rsidR="000763E0" w:rsidRPr="00ED118B" w:rsidRDefault="000763E0" w:rsidP="00624AF8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+ </w:t>
            </w:r>
            <w:r w:rsidRPr="00ED118B">
              <w:rPr>
                <w:sz w:val="24"/>
              </w:rPr>
              <w:t>mileage</w:t>
            </w:r>
            <w:r>
              <w:rPr>
                <w:sz w:val="24"/>
              </w:rPr>
              <w:t xml:space="preserve">: </w:t>
            </w:r>
            <w:r w:rsidRPr="00ED118B">
              <w:rPr>
                <w:sz w:val="24"/>
              </w:rPr>
              <w:t>int</w:t>
            </w:r>
          </w:p>
        </w:tc>
      </w:tr>
      <w:tr w:rsidR="000763E0" w:rsidTr="00624AF8">
        <w:trPr>
          <w:trHeight w:val="1240"/>
        </w:trPr>
        <w:tc>
          <w:tcPr>
            <w:tcW w:w="4289" w:type="dxa"/>
          </w:tcPr>
          <w:p w:rsidR="000763E0" w:rsidRDefault="000763E0" w:rsidP="00624AF8">
            <w:pPr>
              <w:tabs>
                <w:tab w:val="left" w:pos="740"/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+ </w:t>
            </w:r>
            <w:proofErr w:type="gramStart"/>
            <w:r>
              <w:rPr>
                <w:sz w:val="24"/>
              </w:rPr>
              <w:t>Car(</w:t>
            </w:r>
            <w:proofErr w:type="gramEnd"/>
            <w:r>
              <w:rPr>
                <w:sz w:val="24"/>
              </w:rPr>
              <w:t>): void</w:t>
            </w:r>
          </w:p>
          <w:p w:rsidR="000763E0" w:rsidRDefault="000763E0" w:rsidP="00624AF8">
            <w:pPr>
              <w:tabs>
                <w:tab w:val="left" w:pos="740"/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+ </w:t>
            </w:r>
            <w:proofErr w:type="gramStart"/>
            <w:r w:rsidRPr="00E35460">
              <w:rPr>
                <w:sz w:val="24"/>
              </w:rPr>
              <w:t>start(</w:t>
            </w:r>
            <w:proofErr w:type="gramEnd"/>
            <w:r w:rsidRPr="00E35460">
              <w:rPr>
                <w:sz w:val="24"/>
              </w:rPr>
              <w:t>)</w:t>
            </w:r>
            <w:r>
              <w:rPr>
                <w:sz w:val="24"/>
              </w:rPr>
              <w:t>: void</w:t>
            </w:r>
          </w:p>
          <w:p w:rsidR="000763E0" w:rsidRDefault="000763E0" w:rsidP="00624AF8">
            <w:pPr>
              <w:tabs>
                <w:tab w:val="left" w:pos="740"/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+ </w:t>
            </w:r>
            <w:proofErr w:type="gramStart"/>
            <w:r>
              <w:rPr>
                <w:sz w:val="24"/>
              </w:rPr>
              <w:t>service(</w:t>
            </w:r>
            <w:proofErr w:type="gramEnd"/>
            <w:r>
              <w:rPr>
                <w:sz w:val="24"/>
              </w:rPr>
              <w:t>): void</w:t>
            </w:r>
          </w:p>
          <w:p w:rsidR="000763E0" w:rsidRPr="00E35460" w:rsidRDefault="000763E0" w:rsidP="00624AF8">
            <w:pPr>
              <w:tabs>
                <w:tab w:val="left" w:pos="740"/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+ </w:t>
            </w:r>
            <w:proofErr w:type="gramStart"/>
            <w:r>
              <w:rPr>
                <w:sz w:val="24"/>
              </w:rPr>
              <w:t>stop(</w:t>
            </w:r>
            <w:proofErr w:type="gramEnd"/>
            <w:r>
              <w:rPr>
                <w:sz w:val="24"/>
              </w:rPr>
              <w:t>): void</w:t>
            </w:r>
          </w:p>
        </w:tc>
      </w:tr>
    </w:tbl>
    <w:p w:rsidR="000763E0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Code:</w:t>
      </w:r>
    </w:p>
    <w:p w:rsidR="000763E0" w:rsidRDefault="000763E0" w:rsidP="00404A3F">
      <w:pPr>
        <w:tabs>
          <w:tab w:val="left" w:pos="2372"/>
        </w:tabs>
        <w:rPr>
          <w:noProof/>
        </w:rPr>
      </w:pPr>
      <w:r w:rsidRPr="00DE407F">
        <w:rPr>
          <w:noProof/>
        </w:rPr>
        <w:drawing>
          <wp:inline distT="0" distB="0" distL="0" distR="0" wp14:anchorId="4A161F55" wp14:editId="4DBCDF1D">
            <wp:extent cx="2780522" cy="3340100"/>
            <wp:effectExtent l="0" t="0" r="1270" b="0"/>
            <wp:docPr id="136844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46139" name=""/>
                    <pic:cNvPicPr/>
                  </pic:nvPicPr>
                  <pic:blipFill rotWithShape="1">
                    <a:blip r:embed="rId31"/>
                    <a:srcRect l="413" t="10090" r="-413" b="2378"/>
                    <a:stretch/>
                  </pic:blipFill>
                  <pic:spPr bwMode="auto">
                    <a:xfrm>
                      <a:off x="0" y="0"/>
                      <a:ext cx="2792272" cy="335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3E0" w:rsidRDefault="000763E0" w:rsidP="00404A3F">
      <w:pPr>
        <w:tabs>
          <w:tab w:val="left" w:pos="2372"/>
        </w:tabs>
        <w:rPr>
          <w:b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0910B5">
        <w:rPr>
          <w:b/>
          <w:sz w:val="24"/>
          <w:u w:val="single"/>
        </w:rPr>
        <w:lastRenderedPageBreak/>
        <w:t>Output:</w:t>
      </w:r>
    </w:p>
    <w:p w:rsidR="00346637" w:rsidRPr="00D46985" w:rsidRDefault="00346637" w:rsidP="00404A3F">
      <w:pPr>
        <w:tabs>
          <w:tab w:val="left" w:pos="2372"/>
        </w:tabs>
        <w:rPr>
          <w:noProof/>
        </w:rPr>
      </w:pPr>
    </w:p>
    <w:p w:rsidR="00404A3F" w:rsidRDefault="00404A3F" w:rsidP="00404A3F">
      <w:pPr>
        <w:tabs>
          <w:tab w:val="left" w:pos="2372"/>
        </w:tabs>
        <w:rPr>
          <w:noProof/>
        </w:rPr>
      </w:pPr>
      <w:r w:rsidRPr="00C6282E">
        <w:rPr>
          <w:noProof/>
        </w:rPr>
        <w:drawing>
          <wp:inline distT="0" distB="0" distL="0" distR="0" wp14:anchorId="79D1DDFD" wp14:editId="033E1CF0">
            <wp:extent cx="4705350" cy="4963268"/>
            <wp:effectExtent l="0" t="0" r="0" b="8890"/>
            <wp:docPr id="195842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24651" name=""/>
                    <pic:cNvPicPr/>
                  </pic:nvPicPr>
                  <pic:blipFill rotWithShape="1">
                    <a:blip r:embed="rId32"/>
                    <a:srcRect t="8386" b="2693"/>
                    <a:stretch/>
                  </pic:blipFill>
                  <pic:spPr bwMode="auto">
                    <a:xfrm>
                      <a:off x="0" y="0"/>
                      <a:ext cx="4706007" cy="496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7F03">
        <w:rPr>
          <w:noProof/>
        </w:rPr>
        <w:t xml:space="preserve"> </w:t>
      </w:r>
    </w:p>
    <w:p w:rsidR="00346637" w:rsidRDefault="00346637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Error:</w:t>
      </w:r>
    </w:p>
    <w:p w:rsidR="00346637" w:rsidRDefault="00346637" w:rsidP="00404A3F">
      <w:pPr>
        <w:tabs>
          <w:tab w:val="left" w:pos="2372"/>
        </w:tabs>
        <w:rPr>
          <w:b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04A3F" w:rsidTr="00321D5F">
        <w:tc>
          <w:tcPr>
            <w:tcW w:w="3005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Sno.</w:t>
            </w:r>
          </w:p>
        </w:tc>
        <w:tc>
          <w:tcPr>
            <w:tcW w:w="3005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message</w:t>
            </w:r>
          </w:p>
        </w:tc>
        <w:tc>
          <w:tcPr>
            <w:tcW w:w="3006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rectification</w:t>
            </w:r>
          </w:p>
        </w:tc>
      </w:tr>
      <w:tr w:rsidR="00404A3F" w:rsidTr="00321D5F">
        <w:tc>
          <w:tcPr>
            <w:tcW w:w="3005" w:type="dxa"/>
          </w:tcPr>
          <w:p w:rsidR="00404A3F" w:rsidRPr="00A41EB9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005" w:type="dxa"/>
          </w:tcPr>
          <w:p w:rsidR="00404A3F" w:rsidRPr="0075373A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75373A">
              <w:rPr>
                <w:sz w:val="24"/>
              </w:rPr>
              <w:t>error: ';' expected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 w:rsidRPr="0075373A">
              <w:rPr>
                <w:sz w:val="24"/>
              </w:rPr>
              <w:t xml:space="preserve">                car1.start()</w:t>
            </w:r>
          </w:p>
        </w:tc>
        <w:tc>
          <w:tcPr>
            <w:tcW w:w="3006" w:type="dxa"/>
          </w:tcPr>
          <w:p w:rsidR="00404A3F" w:rsidRPr="00A41EB9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A41EB9">
              <w:rPr>
                <w:sz w:val="24"/>
              </w:rPr>
              <w:t>Add a “;”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b/>
                <w:sz w:val="24"/>
                <w:u w:val="single"/>
              </w:rPr>
            </w:pPr>
            <w:r>
              <w:rPr>
                <w:sz w:val="24"/>
              </w:rPr>
              <w:t xml:space="preserve">          car1.start();</w:t>
            </w:r>
          </w:p>
        </w:tc>
      </w:tr>
      <w:tr w:rsidR="00404A3F" w:rsidTr="00321D5F">
        <w:tc>
          <w:tcPr>
            <w:tcW w:w="3005" w:type="dxa"/>
          </w:tcPr>
          <w:p w:rsidR="00404A3F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005" w:type="dxa"/>
          </w:tcPr>
          <w:p w:rsidR="00404A3F" w:rsidRPr="0075373A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75373A">
              <w:rPr>
                <w:sz w:val="24"/>
              </w:rPr>
              <w:t>error: illegal start of type</w:t>
            </w:r>
          </w:p>
          <w:p w:rsidR="00404A3F" w:rsidRPr="0075373A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75373A">
              <w:rPr>
                <w:sz w:val="24"/>
              </w:rPr>
              <w:t xml:space="preserve">        public void </w:t>
            </w:r>
            <w:proofErr w:type="gramStart"/>
            <w:r w:rsidRPr="0075373A">
              <w:rPr>
                <w:sz w:val="24"/>
              </w:rPr>
              <w:t>stop(</w:t>
            </w:r>
            <w:proofErr w:type="gramEnd"/>
            <w:r w:rsidRPr="0075373A">
              <w:rPr>
                <w:sz w:val="24"/>
              </w:rPr>
              <w:t>{</w:t>
            </w:r>
          </w:p>
        </w:tc>
        <w:tc>
          <w:tcPr>
            <w:tcW w:w="3006" w:type="dxa"/>
          </w:tcPr>
          <w:p w:rsidR="00404A3F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Add a “)” </w:t>
            </w:r>
          </w:p>
          <w:p w:rsidR="00404A3F" w:rsidRPr="00A41EB9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          public void </w:t>
            </w:r>
            <w:proofErr w:type="gramStart"/>
            <w:r>
              <w:rPr>
                <w:sz w:val="24"/>
              </w:rPr>
              <w:t>stop(){</w:t>
            </w:r>
            <w:proofErr w:type="gramEnd"/>
          </w:p>
        </w:tc>
      </w:tr>
      <w:tr w:rsidR="00404A3F" w:rsidTr="00321D5F">
        <w:tc>
          <w:tcPr>
            <w:tcW w:w="3005" w:type="dxa"/>
          </w:tcPr>
          <w:p w:rsidR="00404A3F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005" w:type="dxa"/>
          </w:tcPr>
          <w:p w:rsidR="00404A3F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251EFE">
              <w:rPr>
                <w:sz w:val="24"/>
              </w:rPr>
              <w:t xml:space="preserve">error: cannot find symbol              </w:t>
            </w:r>
            <w:proofErr w:type="spellStart"/>
            <w:r w:rsidRPr="00251EFE">
              <w:rPr>
                <w:sz w:val="24"/>
              </w:rPr>
              <w:t>thiscar_brand</w:t>
            </w:r>
            <w:proofErr w:type="spellEnd"/>
            <w:r w:rsidRPr="00251EFE">
              <w:rPr>
                <w:sz w:val="24"/>
              </w:rPr>
              <w:t>=</w:t>
            </w:r>
            <w:proofErr w:type="spellStart"/>
            <w:r w:rsidRPr="00251EFE">
              <w:rPr>
                <w:sz w:val="24"/>
              </w:rPr>
              <w:t>car_brand</w:t>
            </w:r>
            <w:proofErr w:type="spellEnd"/>
            <w:r w:rsidRPr="00251EFE">
              <w:rPr>
                <w:sz w:val="24"/>
              </w:rPr>
              <w:t>;</w:t>
            </w:r>
          </w:p>
          <w:p w:rsidR="00404A3F" w:rsidRPr="0075373A" w:rsidRDefault="00404A3F" w:rsidP="00321D5F">
            <w:pPr>
              <w:tabs>
                <w:tab w:val="left" w:pos="2372"/>
              </w:tabs>
              <w:rPr>
                <w:sz w:val="24"/>
              </w:rPr>
            </w:pPr>
          </w:p>
        </w:tc>
        <w:tc>
          <w:tcPr>
            <w:tcW w:w="3006" w:type="dxa"/>
          </w:tcPr>
          <w:p w:rsidR="00404A3F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>Add a “.”</w:t>
            </w:r>
          </w:p>
          <w:p w:rsidR="00404A3F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spellStart"/>
            <w:r>
              <w:rPr>
                <w:sz w:val="24"/>
              </w:rPr>
              <w:t>t</w:t>
            </w:r>
            <w:r w:rsidRPr="00251EFE">
              <w:rPr>
                <w:sz w:val="24"/>
              </w:rPr>
              <w:t>his</w:t>
            </w:r>
            <w:r>
              <w:rPr>
                <w:sz w:val="24"/>
              </w:rPr>
              <w:t>.</w:t>
            </w:r>
            <w:r w:rsidRPr="00251EFE">
              <w:rPr>
                <w:sz w:val="24"/>
              </w:rPr>
              <w:t>car_brand</w:t>
            </w:r>
            <w:proofErr w:type="spellEnd"/>
            <w:r w:rsidRPr="00251EFE">
              <w:rPr>
                <w:sz w:val="24"/>
              </w:rPr>
              <w:t>=</w:t>
            </w:r>
            <w:proofErr w:type="spellStart"/>
            <w:r w:rsidRPr="00251EFE">
              <w:rPr>
                <w:sz w:val="24"/>
              </w:rPr>
              <w:t>car_brand</w:t>
            </w:r>
            <w:proofErr w:type="spellEnd"/>
            <w:r w:rsidRPr="00251EFE">
              <w:rPr>
                <w:sz w:val="24"/>
              </w:rPr>
              <w:t>;</w:t>
            </w:r>
          </w:p>
          <w:p w:rsidR="00404A3F" w:rsidRPr="00A41EB9" w:rsidRDefault="00404A3F" w:rsidP="00321D5F">
            <w:pPr>
              <w:tabs>
                <w:tab w:val="left" w:pos="2372"/>
              </w:tabs>
              <w:rPr>
                <w:sz w:val="24"/>
              </w:rPr>
            </w:pPr>
          </w:p>
        </w:tc>
      </w:tr>
    </w:tbl>
    <w:p w:rsidR="00346637" w:rsidRDefault="00346637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Concepts to be known: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346637">
      <w:pPr>
        <w:pStyle w:val="ListParagraph"/>
        <w:numPr>
          <w:ilvl w:val="0"/>
          <w:numId w:val="17"/>
        </w:numPr>
        <w:tabs>
          <w:tab w:val="left" w:pos="2372"/>
        </w:tabs>
        <w:spacing w:line="360" w:lineRule="auto"/>
        <w:rPr>
          <w:sz w:val="24"/>
        </w:rPr>
      </w:pPr>
      <w:r>
        <w:rPr>
          <w:sz w:val="24"/>
        </w:rPr>
        <w:t xml:space="preserve">public String </w:t>
      </w:r>
      <w:proofErr w:type="spellStart"/>
      <w:r>
        <w:rPr>
          <w:sz w:val="24"/>
        </w:rPr>
        <w:t>car_color</w:t>
      </w:r>
      <w:proofErr w:type="spellEnd"/>
      <w:r>
        <w:rPr>
          <w:sz w:val="24"/>
        </w:rPr>
        <w:t xml:space="preserve">; - Used to declare a variable named </w:t>
      </w:r>
      <w:proofErr w:type="spellStart"/>
      <w:r>
        <w:rPr>
          <w:sz w:val="24"/>
        </w:rPr>
        <w:t>car_color</w:t>
      </w:r>
      <w:proofErr w:type="spellEnd"/>
      <w:r>
        <w:rPr>
          <w:sz w:val="24"/>
        </w:rPr>
        <w:t>, with data type as String with public accessibility.</w:t>
      </w:r>
    </w:p>
    <w:p w:rsidR="00404A3F" w:rsidRDefault="00404A3F" w:rsidP="00346637">
      <w:pPr>
        <w:pStyle w:val="ListParagraph"/>
        <w:numPr>
          <w:ilvl w:val="0"/>
          <w:numId w:val="17"/>
        </w:numPr>
        <w:tabs>
          <w:tab w:val="left" w:pos="2372"/>
        </w:tabs>
        <w:spacing w:line="360" w:lineRule="auto"/>
        <w:rPr>
          <w:sz w:val="24"/>
        </w:rPr>
      </w:pPr>
      <w:proofErr w:type="gramStart"/>
      <w:r w:rsidRPr="004F2F97">
        <w:rPr>
          <w:sz w:val="24"/>
        </w:rPr>
        <w:t>Car(</w:t>
      </w:r>
      <w:proofErr w:type="gramEnd"/>
      <w:r w:rsidRPr="004F2F97">
        <w:rPr>
          <w:sz w:val="24"/>
        </w:rPr>
        <w:t xml:space="preserve">String </w:t>
      </w:r>
      <w:proofErr w:type="spellStart"/>
      <w:r w:rsidRPr="004F2F97">
        <w:rPr>
          <w:sz w:val="24"/>
        </w:rPr>
        <w:t>car_</w:t>
      </w:r>
      <w:proofErr w:type="gramStart"/>
      <w:r w:rsidRPr="004F2F97">
        <w:rPr>
          <w:sz w:val="24"/>
        </w:rPr>
        <w:t>color,String</w:t>
      </w:r>
      <w:proofErr w:type="spellEnd"/>
      <w:proofErr w:type="gramEnd"/>
      <w:r w:rsidRPr="004F2F97">
        <w:rPr>
          <w:sz w:val="24"/>
        </w:rPr>
        <w:t xml:space="preserve"> </w:t>
      </w:r>
      <w:proofErr w:type="spellStart"/>
      <w:r w:rsidRPr="004F2F97">
        <w:rPr>
          <w:sz w:val="24"/>
        </w:rPr>
        <w:t>car_</w:t>
      </w:r>
      <w:proofErr w:type="gramStart"/>
      <w:r w:rsidRPr="004F2F97">
        <w:rPr>
          <w:sz w:val="24"/>
        </w:rPr>
        <w:t>brand,String</w:t>
      </w:r>
      <w:proofErr w:type="spellEnd"/>
      <w:proofErr w:type="gramEnd"/>
      <w:r w:rsidRPr="004F2F97">
        <w:rPr>
          <w:sz w:val="24"/>
        </w:rPr>
        <w:t xml:space="preserve"> </w:t>
      </w:r>
      <w:proofErr w:type="spellStart"/>
      <w:r w:rsidRPr="004F2F97">
        <w:rPr>
          <w:sz w:val="24"/>
        </w:rPr>
        <w:t>fuel_</w:t>
      </w:r>
      <w:proofErr w:type="gramStart"/>
      <w:r w:rsidRPr="004F2F97">
        <w:rPr>
          <w:sz w:val="24"/>
        </w:rPr>
        <w:t>type,int</w:t>
      </w:r>
      <w:proofErr w:type="spellEnd"/>
      <w:proofErr w:type="gramEnd"/>
      <w:r w:rsidRPr="004F2F97">
        <w:rPr>
          <w:sz w:val="24"/>
        </w:rPr>
        <w:t xml:space="preserve"> </w:t>
      </w:r>
      <w:proofErr w:type="gramStart"/>
      <w:r w:rsidRPr="004F2F97">
        <w:rPr>
          <w:sz w:val="24"/>
        </w:rPr>
        <w:t>mileage){</w:t>
      </w:r>
      <w:proofErr w:type="gramEnd"/>
      <w:r>
        <w:rPr>
          <w:sz w:val="24"/>
        </w:rPr>
        <w:t xml:space="preserve"> } – It is a constructor (method with name same as class), which requires parameters such as </w:t>
      </w:r>
      <w:proofErr w:type="spellStart"/>
      <w:r>
        <w:rPr>
          <w:sz w:val="24"/>
        </w:rPr>
        <w:lastRenderedPageBreak/>
        <w:t>car_color</w:t>
      </w:r>
      <w:proofErr w:type="spellEnd"/>
      <w:r>
        <w:rPr>
          <w:sz w:val="24"/>
        </w:rPr>
        <w:t xml:space="preserve"> (String data-type) and so on.</w:t>
      </w:r>
    </w:p>
    <w:p w:rsidR="00404A3F" w:rsidRDefault="00404A3F" w:rsidP="00346637">
      <w:pPr>
        <w:pStyle w:val="ListParagraph"/>
        <w:numPr>
          <w:ilvl w:val="0"/>
          <w:numId w:val="17"/>
        </w:numPr>
        <w:tabs>
          <w:tab w:val="left" w:pos="2372"/>
        </w:tabs>
        <w:spacing w:line="360" w:lineRule="auto"/>
        <w:rPr>
          <w:sz w:val="24"/>
        </w:rPr>
      </w:pPr>
      <w:proofErr w:type="spellStart"/>
      <w:r w:rsidRPr="004F2F97">
        <w:rPr>
          <w:sz w:val="24"/>
        </w:rPr>
        <w:t>this.car_color</w:t>
      </w:r>
      <w:proofErr w:type="spellEnd"/>
      <w:r w:rsidRPr="004F2F97">
        <w:rPr>
          <w:sz w:val="24"/>
        </w:rPr>
        <w:t>=</w:t>
      </w:r>
      <w:proofErr w:type="spellStart"/>
      <w:r w:rsidRPr="004F2F97">
        <w:rPr>
          <w:sz w:val="24"/>
        </w:rPr>
        <w:t>car_color</w:t>
      </w:r>
      <w:proofErr w:type="spellEnd"/>
      <w:r w:rsidRPr="004F2F97">
        <w:rPr>
          <w:sz w:val="24"/>
        </w:rPr>
        <w:t>;</w:t>
      </w:r>
      <w:r>
        <w:rPr>
          <w:sz w:val="24"/>
        </w:rPr>
        <w:t xml:space="preserve"> - “this” is a default method, which is used to point to the instance variables.</w:t>
      </w:r>
    </w:p>
    <w:p w:rsidR="00404A3F" w:rsidRPr="00D46985" w:rsidRDefault="00404A3F" w:rsidP="00346637">
      <w:pPr>
        <w:pStyle w:val="ListParagraph"/>
        <w:numPr>
          <w:ilvl w:val="0"/>
          <w:numId w:val="17"/>
        </w:numPr>
        <w:tabs>
          <w:tab w:val="left" w:pos="2372"/>
        </w:tabs>
        <w:spacing w:line="360" w:lineRule="auto"/>
        <w:rPr>
          <w:sz w:val="24"/>
        </w:rPr>
      </w:pPr>
      <w:r w:rsidRPr="004F2F97">
        <w:rPr>
          <w:sz w:val="24"/>
        </w:rPr>
        <w:t xml:space="preserve">public void </w:t>
      </w:r>
      <w:proofErr w:type="gramStart"/>
      <w:r w:rsidRPr="004F2F97">
        <w:rPr>
          <w:sz w:val="24"/>
        </w:rPr>
        <w:t>start(){</w:t>
      </w:r>
      <w:proofErr w:type="gramEnd"/>
      <w:r>
        <w:rPr>
          <w:sz w:val="24"/>
        </w:rPr>
        <w:t>} – used to declare a method, which will return nothing(void) in public accessibility.</w:t>
      </w:r>
    </w:p>
    <w:p w:rsidR="00404A3F" w:rsidRPr="00181ECC" w:rsidRDefault="00404A3F" w:rsidP="00346637">
      <w:pPr>
        <w:spacing w:line="360" w:lineRule="auto"/>
        <w:rPr>
          <w:b/>
          <w:sz w:val="24"/>
          <w:u w:val="single"/>
        </w:rPr>
      </w:pPr>
      <w:r w:rsidRPr="00181ECC">
        <w:rPr>
          <w:b/>
          <w:sz w:val="24"/>
          <w:u w:val="single"/>
        </w:rPr>
        <w:t xml:space="preserve">Program </w:t>
      </w:r>
      <w:r>
        <w:rPr>
          <w:b/>
          <w:sz w:val="24"/>
          <w:u w:val="single"/>
        </w:rPr>
        <w:t>2</w:t>
      </w:r>
    </w:p>
    <w:p w:rsidR="00404A3F" w:rsidRPr="003B180C" w:rsidRDefault="00404A3F" w:rsidP="00346637">
      <w:pPr>
        <w:spacing w:line="360" w:lineRule="auto"/>
        <w:rPr>
          <w:b/>
          <w:sz w:val="24"/>
          <w:u w:val="single"/>
        </w:rPr>
      </w:pPr>
      <w:r w:rsidRPr="00181ECC">
        <w:rPr>
          <w:b/>
          <w:sz w:val="24"/>
          <w:u w:val="single"/>
        </w:rPr>
        <w:t>Aim:</w:t>
      </w:r>
      <w:r>
        <w:rPr>
          <w:b/>
          <w:sz w:val="24"/>
          <w:u w:val="single"/>
        </w:rPr>
        <w:t xml:space="preserve"> </w:t>
      </w:r>
      <w:r w:rsidRPr="00C64590">
        <w:rPr>
          <w:sz w:val="24"/>
        </w:rPr>
        <w:t xml:space="preserve">To write a java program to create a class named </w:t>
      </w:r>
      <w:proofErr w:type="spellStart"/>
      <w:r w:rsidRPr="00C64590">
        <w:rPr>
          <w:sz w:val="24"/>
        </w:rPr>
        <w:t>BankAccount</w:t>
      </w:r>
      <w:proofErr w:type="spellEnd"/>
      <w:r w:rsidRPr="00C64590">
        <w:rPr>
          <w:sz w:val="24"/>
        </w:rPr>
        <w:t xml:space="preserve">, with 2 methods </w:t>
      </w:r>
      <w:proofErr w:type="gramStart"/>
      <w:r w:rsidRPr="00C64590">
        <w:rPr>
          <w:sz w:val="24"/>
        </w:rPr>
        <w:t>deposit(</w:t>
      </w:r>
      <w:proofErr w:type="gramEnd"/>
      <w:r w:rsidRPr="00C64590">
        <w:rPr>
          <w:sz w:val="24"/>
        </w:rPr>
        <w:t xml:space="preserve">) and </w:t>
      </w:r>
      <w:proofErr w:type="gramStart"/>
      <w:r w:rsidRPr="00C64590">
        <w:rPr>
          <w:sz w:val="24"/>
        </w:rPr>
        <w:t>withdraw(</w:t>
      </w:r>
      <w:proofErr w:type="gramEnd"/>
      <w:r w:rsidRPr="00C64590">
        <w:rPr>
          <w:sz w:val="24"/>
        </w:rPr>
        <w:t xml:space="preserve">). </w:t>
      </w:r>
    </w:p>
    <w:p w:rsidR="00404A3F" w:rsidRPr="00C64590" w:rsidRDefault="00404A3F" w:rsidP="00346637">
      <w:pPr>
        <w:pStyle w:val="ListParagraph"/>
        <w:numPr>
          <w:ilvl w:val="0"/>
          <w:numId w:val="18"/>
        </w:numPr>
        <w:spacing w:line="360" w:lineRule="auto"/>
        <w:rPr>
          <w:sz w:val="28"/>
        </w:rPr>
      </w:pPr>
      <w:proofErr w:type="gramStart"/>
      <w:r w:rsidRPr="00C64590">
        <w:rPr>
          <w:sz w:val="24"/>
        </w:rPr>
        <w:t>deposit(</w:t>
      </w:r>
      <w:proofErr w:type="gramEnd"/>
      <w:r w:rsidRPr="00C64590">
        <w:rPr>
          <w:sz w:val="24"/>
        </w:rPr>
        <w:t xml:space="preserve">): Whenever an amount is deposited, it has to be </w:t>
      </w:r>
      <w:proofErr w:type="gramStart"/>
      <w:r w:rsidRPr="00C64590">
        <w:rPr>
          <w:sz w:val="24"/>
        </w:rPr>
        <w:t>update</w:t>
      </w:r>
      <w:proofErr w:type="gramEnd"/>
      <w:r w:rsidRPr="00C64590">
        <w:rPr>
          <w:sz w:val="24"/>
        </w:rPr>
        <w:t xml:space="preserve"> the current amount.</w:t>
      </w:r>
    </w:p>
    <w:p w:rsidR="00404A3F" w:rsidRPr="00BB5451" w:rsidRDefault="00404A3F" w:rsidP="00346637">
      <w:pPr>
        <w:pStyle w:val="ListParagraph"/>
        <w:numPr>
          <w:ilvl w:val="0"/>
          <w:numId w:val="18"/>
        </w:numPr>
        <w:spacing w:line="360" w:lineRule="auto"/>
        <w:rPr>
          <w:sz w:val="28"/>
        </w:rPr>
      </w:pPr>
      <w:proofErr w:type="gramStart"/>
      <w:r w:rsidRPr="00C64590">
        <w:rPr>
          <w:sz w:val="24"/>
        </w:rPr>
        <w:t>withdraw(</w:t>
      </w:r>
      <w:proofErr w:type="gramEnd"/>
      <w:r w:rsidRPr="00C64590">
        <w:rPr>
          <w:sz w:val="24"/>
        </w:rPr>
        <w:t xml:space="preserve">): Whenever an amount is withdrawn, it has to be less than the current </w:t>
      </w:r>
      <w:proofErr w:type="gramStart"/>
      <w:r w:rsidRPr="00C64590">
        <w:rPr>
          <w:sz w:val="24"/>
        </w:rPr>
        <w:t>amount ,</w:t>
      </w:r>
      <w:proofErr w:type="gramEnd"/>
      <w:r w:rsidRPr="00C64590">
        <w:rPr>
          <w:sz w:val="24"/>
        </w:rPr>
        <w:t xml:space="preserve"> else print (“Insufficient funds”)  </w:t>
      </w:r>
    </w:p>
    <w:p w:rsidR="003B180C" w:rsidRPr="004F2F97" w:rsidRDefault="003B180C" w:rsidP="003B180C">
      <w:pPr>
        <w:tabs>
          <w:tab w:val="left" w:pos="2372"/>
        </w:tabs>
        <w:rPr>
          <w:b/>
          <w:sz w:val="24"/>
          <w:u w:val="single"/>
        </w:rPr>
      </w:pPr>
      <w:r w:rsidRPr="004F2F97">
        <w:rPr>
          <w:b/>
          <w:sz w:val="24"/>
          <w:u w:val="single"/>
        </w:rPr>
        <w:t>Class Diagram</w:t>
      </w:r>
      <w:r>
        <w:rPr>
          <w:b/>
          <w:sz w:val="24"/>
          <w:u w:val="single"/>
        </w:rPr>
        <w:t>:</w:t>
      </w:r>
    </w:p>
    <w:tbl>
      <w:tblPr>
        <w:tblStyle w:val="TableGrid"/>
        <w:tblpPr w:leftFromText="180" w:rightFromText="180" w:vertAnchor="text" w:horzAnchor="margin" w:tblpXSpec="center" w:tblpY="82"/>
        <w:tblW w:w="4524" w:type="dxa"/>
        <w:tblLook w:val="04A0" w:firstRow="1" w:lastRow="0" w:firstColumn="1" w:lastColumn="0" w:noHBand="0" w:noVBand="1"/>
      </w:tblPr>
      <w:tblGrid>
        <w:gridCol w:w="4524"/>
      </w:tblGrid>
      <w:tr w:rsidR="00346637" w:rsidTr="00346637">
        <w:trPr>
          <w:trHeight w:val="328"/>
        </w:trPr>
        <w:tc>
          <w:tcPr>
            <w:tcW w:w="4524" w:type="dxa"/>
          </w:tcPr>
          <w:p w:rsidR="00346637" w:rsidRPr="00ED118B" w:rsidRDefault="00346637" w:rsidP="00346637">
            <w:pPr>
              <w:tabs>
                <w:tab w:val="left" w:pos="2372"/>
              </w:tabs>
              <w:jc w:val="center"/>
              <w:rPr>
                <w:sz w:val="24"/>
              </w:rPr>
            </w:pPr>
            <w:proofErr w:type="spellStart"/>
            <w:r w:rsidRPr="006C5DDA">
              <w:rPr>
                <w:sz w:val="24"/>
              </w:rPr>
              <w:t>BankAccount</w:t>
            </w:r>
            <w:proofErr w:type="spellEnd"/>
            <w:r w:rsidRPr="00ED118B">
              <w:rPr>
                <w:sz w:val="24"/>
              </w:rPr>
              <w:t xml:space="preserve"> </w:t>
            </w:r>
          </w:p>
        </w:tc>
      </w:tr>
      <w:tr w:rsidR="00346637" w:rsidTr="00346637">
        <w:trPr>
          <w:trHeight w:val="1041"/>
        </w:trPr>
        <w:tc>
          <w:tcPr>
            <w:tcW w:w="4524" w:type="dxa"/>
          </w:tcPr>
          <w:p w:rsidR="00346637" w:rsidRPr="007153AF" w:rsidRDefault="00346637" w:rsidP="00346637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t xml:space="preserve"> </w:t>
            </w:r>
            <w:r w:rsidRPr="007153AF">
              <w:rPr>
                <w:sz w:val="24"/>
              </w:rPr>
              <w:t>name: String</w:t>
            </w:r>
          </w:p>
          <w:p w:rsidR="00346637" w:rsidRPr="007153AF" w:rsidRDefault="00346637" w:rsidP="00346637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t xml:space="preserve"> </w:t>
            </w:r>
            <w:proofErr w:type="spellStart"/>
            <w:r w:rsidRPr="007153AF">
              <w:rPr>
                <w:sz w:val="24"/>
              </w:rPr>
              <w:t>Accno</w:t>
            </w:r>
            <w:proofErr w:type="spellEnd"/>
            <w:r w:rsidRPr="007153AF">
              <w:rPr>
                <w:sz w:val="24"/>
              </w:rPr>
              <w:t xml:space="preserve">: </w:t>
            </w:r>
            <w:r w:rsidRPr="00ED118B">
              <w:rPr>
                <w:sz w:val="24"/>
              </w:rPr>
              <w:t>int</w:t>
            </w:r>
          </w:p>
          <w:p w:rsidR="00346637" w:rsidRPr="00ED118B" w:rsidRDefault="00346637" w:rsidP="00346637">
            <w:pPr>
              <w:tabs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t xml:space="preserve"> </w:t>
            </w:r>
            <w:proofErr w:type="spellStart"/>
            <w:r w:rsidRPr="007153AF">
              <w:rPr>
                <w:sz w:val="24"/>
              </w:rPr>
              <w:t>CurrBal</w:t>
            </w:r>
            <w:proofErr w:type="spellEnd"/>
            <w:r w:rsidRPr="007153AF">
              <w:rPr>
                <w:sz w:val="24"/>
              </w:rPr>
              <w:t xml:space="preserve">: </w:t>
            </w:r>
            <w:r w:rsidRPr="00ED118B">
              <w:rPr>
                <w:sz w:val="24"/>
              </w:rPr>
              <w:t>in</w:t>
            </w:r>
            <w:r>
              <w:rPr>
                <w:sz w:val="24"/>
              </w:rPr>
              <w:t>t</w:t>
            </w:r>
          </w:p>
        </w:tc>
      </w:tr>
      <w:tr w:rsidR="00346637" w:rsidTr="00346637">
        <w:trPr>
          <w:trHeight w:val="1026"/>
        </w:trPr>
        <w:tc>
          <w:tcPr>
            <w:tcW w:w="4524" w:type="dxa"/>
          </w:tcPr>
          <w:p w:rsidR="00346637" w:rsidRDefault="00346637" w:rsidP="00346637">
            <w:pPr>
              <w:tabs>
                <w:tab w:val="left" w:pos="740"/>
                <w:tab w:val="left" w:pos="2372"/>
              </w:tabs>
              <w:rPr>
                <w:sz w:val="24"/>
              </w:rPr>
            </w:pPr>
            <w:proofErr w:type="spellStart"/>
            <w:r w:rsidRPr="007153AF">
              <w:rPr>
                <w:sz w:val="24"/>
              </w:rPr>
              <w:t>BankAccount</w:t>
            </w:r>
            <w:proofErr w:type="spellEnd"/>
            <w:r>
              <w:rPr>
                <w:sz w:val="24"/>
              </w:rPr>
              <w:t>: void</w:t>
            </w:r>
          </w:p>
          <w:p w:rsidR="00346637" w:rsidRDefault="00346637" w:rsidP="00346637">
            <w:pPr>
              <w:tabs>
                <w:tab w:val="left" w:pos="740"/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+ </w:t>
            </w:r>
            <w:proofErr w:type="gramStart"/>
            <w:r w:rsidRPr="007153AF">
              <w:rPr>
                <w:sz w:val="24"/>
              </w:rPr>
              <w:t>withdraw</w:t>
            </w:r>
            <w:r>
              <w:rPr>
                <w:sz w:val="24"/>
              </w:rPr>
              <w:t>(</w:t>
            </w:r>
            <w:proofErr w:type="gramEnd"/>
            <w:r w:rsidRPr="007153AF">
              <w:rPr>
                <w:sz w:val="24"/>
              </w:rPr>
              <w:t xml:space="preserve">int </w:t>
            </w:r>
            <w:proofErr w:type="spellStart"/>
            <w:r w:rsidRPr="007153AF">
              <w:rPr>
                <w:sz w:val="24"/>
              </w:rPr>
              <w:t>WAmt</w:t>
            </w:r>
            <w:proofErr w:type="spellEnd"/>
            <w:r>
              <w:rPr>
                <w:sz w:val="24"/>
              </w:rPr>
              <w:t>): void</w:t>
            </w:r>
          </w:p>
          <w:p w:rsidR="00346637" w:rsidRDefault="00346637" w:rsidP="00346637">
            <w:pPr>
              <w:tabs>
                <w:tab w:val="left" w:pos="740"/>
                <w:tab w:val="left" w:pos="2372"/>
              </w:tabs>
              <w:rPr>
                <w:sz w:val="24"/>
              </w:rPr>
            </w:pPr>
            <w:r>
              <w:rPr>
                <w:sz w:val="24"/>
              </w:rPr>
              <w:t xml:space="preserve">+ </w:t>
            </w:r>
            <w:proofErr w:type="gramStart"/>
            <w:r w:rsidRPr="007153AF">
              <w:rPr>
                <w:sz w:val="24"/>
              </w:rPr>
              <w:t>deposit(</w:t>
            </w:r>
            <w:proofErr w:type="gramEnd"/>
            <w:r w:rsidRPr="007153AF">
              <w:rPr>
                <w:sz w:val="24"/>
              </w:rPr>
              <w:t>int DAmt)</w:t>
            </w:r>
            <w:r>
              <w:rPr>
                <w:sz w:val="24"/>
              </w:rPr>
              <w:t>: int</w:t>
            </w:r>
          </w:p>
          <w:p w:rsidR="00346637" w:rsidRPr="00E35460" w:rsidRDefault="00346637" w:rsidP="00346637">
            <w:pPr>
              <w:tabs>
                <w:tab w:val="left" w:pos="740"/>
                <w:tab w:val="left" w:pos="2372"/>
              </w:tabs>
              <w:rPr>
                <w:sz w:val="24"/>
              </w:rPr>
            </w:pPr>
          </w:p>
        </w:tc>
      </w:tr>
    </w:tbl>
    <w:p w:rsidR="003B180C" w:rsidRDefault="003B180C" w:rsidP="003B180C">
      <w:pPr>
        <w:tabs>
          <w:tab w:val="left" w:pos="2372"/>
        </w:tabs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404A3F" w:rsidRPr="00346637" w:rsidRDefault="00404A3F" w:rsidP="00404A3F">
      <w:pPr>
        <w:rPr>
          <w:b/>
          <w:sz w:val="24"/>
          <w:u w:val="single"/>
        </w:rPr>
      </w:pPr>
      <w:r w:rsidRPr="00BB5451">
        <w:rPr>
          <w:b/>
          <w:sz w:val="24"/>
          <w:u w:val="single"/>
        </w:rPr>
        <w:t xml:space="preserve">Code: </w:t>
      </w:r>
    </w:p>
    <w:p w:rsidR="003B180C" w:rsidRDefault="00404A3F" w:rsidP="00404A3F">
      <w:pPr>
        <w:rPr>
          <w:b/>
          <w:sz w:val="28"/>
          <w:u w:val="single"/>
        </w:rPr>
      </w:pPr>
      <w:r w:rsidRPr="00BE76BA">
        <w:rPr>
          <w:noProof/>
        </w:rPr>
        <w:drawing>
          <wp:inline distT="0" distB="0" distL="0" distR="0" wp14:anchorId="00E8D791" wp14:editId="7FA287E0">
            <wp:extent cx="4041403" cy="3594100"/>
            <wp:effectExtent l="0" t="0" r="0" b="6350"/>
            <wp:docPr id="173630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081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7310" cy="360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FA5">
        <w:rPr>
          <w:noProof/>
        </w:rPr>
        <w:t xml:space="preserve"> </w:t>
      </w:r>
    </w:p>
    <w:p w:rsidR="00346637" w:rsidRDefault="00346637" w:rsidP="00404A3F">
      <w:pPr>
        <w:rPr>
          <w:b/>
          <w:sz w:val="28"/>
          <w:u w:val="single"/>
        </w:rPr>
      </w:pPr>
    </w:p>
    <w:p w:rsidR="00346637" w:rsidRDefault="00346637" w:rsidP="00404A3F">
      <w:pPr>
        <w:rPr>
          <w:b/>
          <w:sz w:val="28"/>
          <w:u w:val="single"/>
        </w:rPr>
      </w:pPr>
    </w:p>
    <w:p w:rsidR="00404A3F" w:rsidRDefault="00404A3F" w:rsidP="00404A3F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Output:</w:t>
      </w:r>
    </w:p>
    <w:p w:rsidR="00404A3F" w:rsidRDefault="00404A3F" w:rsidP="00404A3F">
      <w:pPr>
        <w:rPr>
          <w:b/>
          <w:sz w:val="28"/>
          <w:u w:val="single"/>
        </w:rPr>
      </w:pPr>
    </w:p>
    <w:p w:rsidR="00404A3F" w:rsidRPr="00346637" w:rsidRDefault="00404A3F" w:rsidP="00346637">
      <w:pPr>
        <w:rPr>
          <w:b/>
          <w:sz w:val="28"/>
          <w:u w:val="single"/>
        </w:rPr>
      </w:pPr>
      <w:r w:rsidRPr="007F5B97">
        <w:rPr>
          <w:noProof/>
        </w:rPr>
        <w:drawing>
          <wp:inline distT="0" distB="0" distL="0" distR="0" wp14:anchorId="1943A80A" wp14:editId="53923E41">
            <wp:extent cx="4596700" cy="2032000"/>
            <wp:effectExtent l="0" t="0" r="0" b="6350"/>
            <wp:docPr id="15689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04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7707" cy="203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FA5">
        <w:rPr>
          <w:noProof/>
        </w:rPr>
        <w:t xml:space="preserve"> 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Error:</w:t>
      </w:r>
    </w:p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04A3F" w:rsidTr="00321D5F">
        <w:tc>
          <w:tcPr>
            <w:tcW w:w="3005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Sno.</w:t>
            </w:r>
          </w:p>
        </w:tc>
        <w:tc>
          <w:tcPr>
            <w:tcW w:w="3005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message</w:t>
            </w:r>
          </w:p>
        </w:tc>
        <w:tc>
          <w:tcPr>
            <w:tcW w:w="3006" w:type="dxa"/>
          </w:tcPr>
          <w:p w:rsidR="00404A3F" w:rsidRPr="00B46147" w:rsidRDefault="00404A3F" w:rsidP="00321D5F">
            <w:pPr>
              <w:tabs>
                <w:tab w:val="left" w:pos="2372"/>
              </w:tabs>
              <w:jc w:val="center"/>
              <w:rPr>
                <w:b/>
                <w:sz w:val="24"/>
              </w:rPr>
            </w:pPr>
            <w:r w:rsidRPr="00B46147">
              <w:rPr>
                <w:b/>
                <w:sz w:val="24"/>
              </w:rPr>
              <w:t>Error rectification</w:t>
            </w:r>
          </w:p>
        </w:tc>
      </w:tr>
      <w:tr w:rsidR="00404A3F" w:rsidTr="00321D5F">
        <w:tc>
          <w:tcPr>
            <w:tcW w:w="3005" w:type="dxa"/>
          </w:tcPr>
          <w:p w:rsidR="00404A3F" w:rsidRPr="00A41EB9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005" w:type="dxa"/>
          </w:tcPr>
          <w:p w:rsidR="00404A3F" w:rsidRPr="00E62A42" w:rsidRDefault="00404A3F" w:rsidP="00346637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75373A">
              <w:rPr>
                <w:sz w:val="24"/>
              </w:rPr>
              <w:t xml:space="preserve">error: ';' expected             </w:t>
            </w:r>
            <w:r w:rsidRPr="00E62A42">
              <w:rPr>
                <w:sz w:val="24"/>
              </w:rPr>
              <w:t>cust1.withdraw(3050)</w:t>
            </w:r>
          </w:p>
        </w:tc>
        <w:tc>
          <w:tcPr>
            <w:tcW w:w="3006" w:type="dxa"/>
          </w:tcPr>
          <w:p w:rsidR="00404A3F" w:rsidRPr="00A41EB9" w:rsidRDefault="00404A3F" w:rsidP="00346637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A41EB9">
              <w:rPr>
                <w:sz w:val="24"/>
              </w:rPr>
              <w:t>Add a “;”</w:t>
            </w:r>
          </w:p>
          <w:p w:rsidR="00404A3F" w:rsidRDefault="00404A3F" w:rsidP="00346637">
            <w:pPr>
              <w:tabs>
                <w:tab w:val="left" w:pos="2372"/>
              </w:tabs>
              <w:spacing w:line="360" w:lineRule="auto"/>
              <w:rPr>
                <w:b/>
                <w:sz w:val="24"/>
                <w:u w:val="single"/>
              </w:rPr>
            </w:pPr>
            <w:r>
              <w:rPr>
                <w:sz w:val="24"/>
              </w:rPr>
              <w:t xml:space="preserve">        </w:t>
            </w:r>
            <w:r w:rsidRPr="00E62A42">
              <w:rPr>
                <w:sz w:val="24"/>
              </w:rPr>
              <w:t>cust1.withdraw(3050);</w:t>
            </w:r>
          </w:p>
        </w:tc>
      </w:tr>
      <w:tr w:rsidR="00404A3F" w:rsidTr="00321D5F">
        <w:tc>
          <w:tcPr>
            <w:tcW w:w="3005" w:type="dxa"/>
          </w:tcPr>
          <w:p w:rsidR="00404A3F" w:rsidRDefault="00404A3F" w:rsidP="00321D5F">
            <w:pPr>
              <w:tabs>
                <w:tab w:val="left" w:pos="2372"/>
              </w:tabs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005" w:type="dxa"/>
          </w:tcPr>
          <w:p w:rsidR="00404A3F" w:rsidRDefault="00404A3F" w:rsidP="00346637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251EFE">
              <w:rPr>
                <w:sz w:val="24"/>
              </w:rPr>
              <w:t xml:space="preserve">error: cannot find symbol              </w:t>
            </w:r>
            <w:proofErr w:type="spellStart"/>
            <w:r w:rsidRPr="00E62A42">
              <w:rPr>
                <w:sz w:val="24"/>
              </w:rPr>
              <w:t>thisCurrBal</w:t>
            </w:r>
            <w:proofErr w:type="spellEnd"/>
            <w:r w:rsidRPr="00E62A42">
              <w:rPr>
                <w:sz w:val="24"/>
              </w:rPr>
              <w:t>=</w:t>
            </w:r>
            <w:proofErr w:type="spellStart"/>
            <w:r w:rsidRPr="00E62A42">
              <w:rPr>
                <w:sz w:val="24"/>
              </w:rPr>
              <w:t>CurrBal</w:t>
            </w:r>
            <w:proofErr w:type="spellEnd"/>
            <w:r w:rsidRPr="00E62A42">
              <w:rPr>
                <w:sz w:val="24"/>
              </w:rPr>
              <w:t>;</w:t>
            </w:r>
          </w:p>
          <w:p w:rsidR="00404A3F" w:rsidRPr="0075373A" w:rsidRDefault="00404A3F" w:rsidP="00346637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</w:p>
        </w:tc>
        <w:tc>
          <w:tcPr>
            <w:tcW w:w="3006" w:type="dxa"/>
          </w:tcPr>
          <w:p w:rsidR="00404A3F" w:rsidRDefault="00404A3F" w:rsidP="00346637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>
              <w:rPr>
                <w:sz w:val="24"/>
              </w:rPr>
              <w:t>Add a “.”</w:t>
            </w:r>
          </w:p>
          <w:p w:rsidR="00404A3F" w:rsidRDefault="00404A3F" w:rsidP="00346637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spellStart"/>
            <w:proofErr w:type="gramStart"/>
            <w:r w:rsidRPr="00E62A42">
              <w:rPr>
                <w:sz w:val="24"/>
              </w:rPr>
              <w:t>this.CurrBal</w:t>
            </w:r>
            <w:proofErr w:type="spellEnd"/>
            <w:proofErr w:type="gramEnd"/>
            <w:r w:rsidRPr="00E62A42">
              <w:rPr>
                <w:sz w:val="24"/>
              </w:rPr>
              <w:t>=</w:t>
            </w:r>
            <w:proofErr w:type="spellStart"/>
            <w:r w:rsidRPr="00E62A42">
              <w:rPr>
                <w:sz w:val="24"/>
              </w:rPr>
              <w:t>CurrBal</w:t>
            </w:r>
            <w:proofErr w:type="spellEnd"/>
            <w:r w:rsidRPr="00E62A42">
              <w:rPr>
                <w:sz w:val="24"/>
              </w:rPr>
              <w:t>;</w:t>
            </w:r>
          </w:p>
          <w:p w:rsidR="00404A3F" w:rsidRPr="00A41EB9" w:rsidRDefault="00404A3F" w:rsidP="00346637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</w:p>
        </w:tc>
      </w:tr>
    </w:tbl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jc w:val="both"/>
        <w:rPr>
          <w:b/>
          <w:sz w:val="24"/>
          <w:u w:val="single"/>
        </w:rPr>
      </w:pPr>
      <w:r>
        <w:rPr>
          <w:b/>
          <w:sz w:val="24"/>
          <w:u w:val="single"/>
        </w:rPr>
        <w:t>Concepts to be known:</w:t>
      </w:r>
    </w:p>
    <w:p w:rsidR="00404A3F" w:rsidRDefault="00404A3F" w:rsidP="00346637">
      <w:pPr>
        <w:tabs>
          <w:tab w:val="left" w:pos="2372"/>
        </w:tabs>
        <w:spacing w:line="360" w:lineRule="auto"/>
        <w:rPr>
          <w:b/>
          <w:sz w:val="24"/>
          <w:u w:val="single"/>
        </w:rPr>
      </w:pPr>
    </w:p>
    <w:p w:rsidR="00404A3F" w:rsidRDefault="00404A3F" w:rsidP="00346637">
      <w:pPr>
        <w:pStyle w:val="ListParagraph"/>
        <w:numPr>
          <w:ilvl w:val="0"/>
          <w:numId w:val="19"/>
        </w:numPr>
        <w:tabs>
          <w:tab w:val="left" w:pos="2372"/>
        </w:tabs>
        <w:spacing w:line="360" w:lineRule="auto"/>
        <w:rPr>
          <w:sz w:val="24"/>
        </w:rPr>
      </w:pPr>
      <w:r w:rsidRPr="00310D29">
        <w:rPr>
          <w:sz w:val="24"/>
        </w:rPr>
        <w:t>private String name;</w:t>
      </w:r>
      <w:r>
        <w:rPr>
          <w:sz w:val="24"/>
        </w:rPr>
        <w:t xml:space="preserve"> - Used to declare a variable named name, with data type as String with private accessibility.</w:t>
      </w:r>
    </w:p>
    <w:p w:rsidR="00404A3F" w:rsidRDefault="00404A3F" w:rsidP="00346637">
      <w:pPr>
        <w:pStyle w:val="ListParagraph"/>
        <w:numPr>
          <w:ilvl w:val="0"/>
          <w:numId w:val="19"/>
        </w:numPr>
        <w:tabs>
          <w:tab w:val="left" w:pos="2372"/>
        </w:tabs>
        <w:spacing w:line="360" w:lineRule="auto"/>
        <w:rPr>
          <w:sz w:val="24"/>
        </w:rPr>
      </w:pPr>
      <w:proofErr w:type="spellStart"/>
      <w:proofErr w:type="gramStart"/>
      <w:r w:rsidRPr="006C5DDA">
        <w:rPr>
          <w:sz w:val="24"/>
        </w:rPr>
        <w:t>BankAccount</w:t>
      </w:r>
      <w:proofErr w:type="spellEnd"/>
      <w:r w:rsidRPr="006C5DDA">
        <w:rPr>
          <w:sz w:val="24"/>
        </w:rPr>
        <w:t>(</w:t>
      </w:r>
      <w:proofErr w:type="gramEnd"/>
      <w:r w:rsidRPr="006C5DDA">
        <w:rPr>
          <w:sz w:val="24"/>
        </w:rPr>
        <w:t xml:space="preserve">String </w:t>
      </w:r>
      <w:proofErr w:type="spellStart"/>
      <w:proofErr w:type="gramStart"/>
      <w:r w:rsidRPr="006C5DDA">
        <w:rPr>
          <w:sz w:val="24"/>
        </w:rPr>
        <w:t>name,int</w:t>
      </w:r>
      <w:proofErr w:type="spellEnd"/>
      <w:proofErr w:type="gramEnd"/>
      <w:r w:rsidRPr="006C5DDA">
        <w:rPr>
          <w:sz w:val="24"/>
        </w:rPr>
        <w:t xml:space="preserve"> </w:t>
      </w:r>
      <w:proofErr w:type="spellStart"/>
      <w:proofErr w:type="gramStart"/>
      <w:r w:rsidRPr="006C5DDA">
        <w:rPr>
          <w:sz w:val="24"/>
        </w:rPr>
        <w:t>Accno,int</w:t>
      </w:r>
      <w:proofErr w:type="spellEnd"/>
      <w:proofErr w:type="gramEnd"/>
      <w:r w:rsidRPr="006C5DDA">
        <w:rPr>
          <w:sz w:val="24"/>
        </w:rPr>
        <w:t xml:space="preserve"> </w:t>
      </w:r>
      <w:proofErr w:type="spellStart"/>
      <w:proofErr w:type="gramStart"/>
      <w:r w:rsidRPr="006C5DDA">
        <w:rPr>
          <w:sz w:val="24"/>
        </w:rPr>
        <w:t>CurrBal</w:t>
      </w:r>
      <w:proofErr w:type="spellEnd"/>
      <w:r w:rsidRPr="006C5DDA">
        <w:rPr>
          <w:sz w:val="24"/>
        </w:rPr>
        <w:t>){</w:t>
      </w:r>
      <w:proofErr w:type="gramEnd"/>
      <w:r w:rsidRPr="006C5DDA">
        <w:rPr>
          <w:sz w:val="24"/>
        </w:rPr>
        <w:t xml:space="preserve"> </w:t>
      </w:r>
      <w:r>
        <w:rPr>
          <w:sz w:val="24"/>
        </w:rPr>
        <w:t>} – It is a constructor (method with name same as class), which requires parameters such as name (String data-</w:t>
      </w:r>
      <w:proofErr w:type="gramStart"/>
      <w:r>
        <w:rPr>
          <w:sz w:val="24"/>
        </w:rPr>
        <w:t>type)  and</w:t>
      </w:r>
      <w:proofErr w:type="gramEnd"/>
      <w:r>
        <w:rPr>
          <w:sz w:val="24"/>
        </w:rPr>
        <w:t xml:space="preserve"> so on.</w:t>
      </w:r>
    </w:p>
    <w:p w:rsidR="00404A3F" w:rsidRDefault="00404A3F" w:rsidP="00346637">
      <w:pPr>
        <w:pStyle w:val="ListParagraph"/>
        <w:numPr>
          <w:ilvl w:val="0"/>
          <w:numId w:val="19"/>
        </w:numPr>
        <w:tabs>
          <w:tab w:val="left" w:pos="2372"/>
        </w:tabs>
        <w:spacing w:line="360" w:lineRule="auto"/>
        <w:rPr>
          <w:sz w:val="24"/>
        </w:rPr>
      </w:pPr>
      <w:proofErr w:type="spellStart"/>
      <w:proofErr w:type="gramStart"/>
      <w:r w:rsidRPr="006C5DDA">
        <w:rPr>
          <w:sz w:val="24"/>
        </w:rPr>
        <w:t>this.CurrBal</w:t>
      </w:r>
      <w:proofErr w:type="spellEnd"/>
      <w:proofErr w:type="gramEnd"/>
      <w:r w:rsidRPr="006C5DDA">
        <w:rPr>
          <w:sz w:val="24"/>
        </w:rPr>
        <w:t>=</w:t>
      </w:r>
      <w:proofErr w:type="spellStart"/>
      <w:r w:rsidRPr="006C5DDA">
        <w:rPr>
          <w:sz w:val="24"/>
        </w:rPr>
        <w:t>CurrBal</w:t>
      </w:r>
      <w:proofErr w:type="spellEnd"/>
      <w:r w:rsidRPr="004F2F97">
        <w:rPr>
          <w:sz w:val="24"/>
        </w:rPr>
        <w:t>;</w:t>
      </w:r>
      <w:r>
        <w:rPr>
          <w:sz w:val="24"/>
        </w:rPr>
        <w:t xml:space="preserve"> - “this” is a default method, which is used to point to the instance variables.</w:t>
      </w:r>
    </w:p>
    <w:p w:rsidR="00404A3F" w:rsidRPr="00212318" w:rsidRDefault="00404A3F" w:rsidP="00346637">
      <w:pPr>
        <w:tabs>
          <w:tab w:val="left" w:pos="2372"/>
        </w:tabs>
        <w:spacing w:line="360" w:lineRule="auto"/>
        <w:ind w:left="360"/>
        <w:rPr>
          <w:sz w:val="24"/>
        </w:rPr>
      </w:pPr>
    </w:p>
    <w:p w:rsidR="00404A3F" w:rsidRDefault="00404A3F" w:rsidP="00346637">
      <w:pPr>
        <w:pStyle w:val="ListParagraph"/>
        <w:numPr>
          <w:ilvl w:val="0"/>
          <w:numId w:val="19"/>
        </w:numPr>
        <w:tabs>
          <w:tab w:val="left" w:pos="2372"/>
        </w:tabs>
        <w:spacing w:line="360" w:lineRule="auto"/>
        <w:rPr>
          <w:sz w:val="24"/>
        </w:rPr>
      </w:pPr>
      <w:r w:rsidRPr="006C5DDA">
        <w:rPr>
          <w:sz w:val="24"/>
        </w:rPr>
        <w:t xml:space="preserve">public void </w:t>
      </w:r>
      <w:proofErr w:type="gramStart"/>
      <w:r w:rsidRPr="006C5DDA">
        <w:rPr>
          <w:sz w:val="24"/>
        </w:rPr>
        <w:t>withdraw(</w:t>
      </w:r>
      <w:proofErr w:type="gramEnd"/>
      <w:r w:rsidRPr="006C5DDA">
        <w:rPr>
          <w:sz w:val="24"/>
        </w:rPr>
        <w:t xml:space="preserve">int </w:t>
      </w:r>
      <w:proofErr w:type="spellStart"/>
      <w:proofErr w:type="gramStart"/>
      <w:r w:rsidRPr="006C5DDA">
        <w:rPr>
          <w:sz w:val="24"/>
        </w:rPr>
        <w:t>WAmt</w:t>
      </w:r>
      <w:proofErr w:type="spellEnd"/>
      <w:r w:rsidRPr="006C5DDA">
        <w:rPr>
          <w:sz w:val="24"/>
        </w:rPr>
        <w:t>){</w:t>
      </w:r>
      <w:proofErr w:type="gramEnd"/>
      <w:r w:rsidRPr="006C5DDA">
        <w:rPr>
          <w:sz w:val="24"/>
        </w:rPr>
        <w:t xml:space="preserve"> </w:t>
      </w:r>
      <w:r>
        <w:rPr>
          <w:sz w:val="24"/>
        </w:rPr>
        <w:t xml:space="preserve">} – used to declare a method, which will return nothing(void) in public accessibility, which requires a parameter </w:t>
      </w:r>
      <w:proofErr w:type="spellStart"/>
      <w:proofErr w:type="gramStart"/>
      <w:r>
        <w:rPr>
          <w:sz w:val="24"/>
        </w:rPr>
        <w:t>WAmt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integer data type).</w:t>
      </w:r>
    </w:p>
    <w:p w:rsidR="00404A3F" w:rsidRPr="006C5DDA" w:rsidRDefault="00404A3F" w:rsidP="00346637">
      <w:pPr>
        <w:pStyle w:val="ListParagraph"/>
        <w:numPr>
          <w:ilvl w:val="0"/>
          <w:numId w:val="19"/>
        </w:numPr>
        <w:tabs>
          <w:tab w:val="left" w:pos="2372"/>
        </w:tabs>
        <w:spacing w:line="360" w:lineRule="auto"/>
        <w:rPr>
          <w:sz w:val="24"/>
        </w:rPr>
      </w:pPr>
      <w:r w:rsidRPr="006C5DDA">
        <w:rPr>
          <w:sz w:val="24"/>
        </w:rPr>
        <w:t xml:space="preserve">public int </w:t>
      </w:r>
      <w:proofErr w:type="gramStart"/>
      <w:r w:rsidRPr="006C5DDA">
        <w:rPr>
          <w:sz w:val="24"/>
        </w:rPr>
        <w:t>deposit(</w:t>
      </w:r>
      <w:proofErr w:type="gramEnd"/>
      <w:r w:rsidRPr="006C5DDA">
        <w:rPr>
          <w:sz w:val="24"/>
        </w:rPr>
        <w:t xml:space="preserve">int </w:t>
      </w:r>
      <w:proofErr w:type="gramStart"/>
      <w:r w:rsidRPr="006C5DDA">
        <w:rPr>
          <w:sz w:val="24"/>
        </w:rPr>
        <w:t>DAmt)</w:t>
      </w:r>
      <w:r>
        <w:rPr>
          <w:sz w:val="24"/>
        </w:rPr>
        <w:t>{</w:t>
      </w:r>
      <w:proofErr w:type="gramEnd"/>
      <w:r>
        <w:rPr>
          <w:sz w:val="24"/>
        </w:rPr>
        <w:t xml:space="preserve">} - used to declare a method, which will return integer data type in public accessibility, which requires a parameter </w:t>
      </w:r>
      <w:proofErr w:type="gramStart"/>
      <w:r>
        <w:rPr>
          <w:sz w:val="24"/>
        </w:rPr>
        <w:t>DAmt(</w:t>
      </w:r>
      <w:proofErr w:type="gramEnd"/>
      <w:r>
        <w:rPr>
          <w:sz w:val="24"/>
        </w:rPr>
        <w:t>integer data type).</w:t>
      </w:r>
    </w:p>
    <w:p w:rsidR="00404A3F" w:rsidRDefault="00404A3F" w:rsidP="00346637">
      <w:pPr>
        <w:pStyle w:val="ListParagraph"/>
        <w:numPr>
          <w:ilvl w:val="0"/>
          <w:numId w:val="19"/>
        </w:numPr>
        <w:tabs>
          <w:tab w:val="left" w:pos="2372"/>
        </w:tabs>
        <w:spacing w:line="360" w:lineRule="auto"/>
        <w:rPr>
          <w:sz w:val="24"/>
        </w:rPr>
      </w:pPr>
      <w:proofErr w:type="spellStart"/>
      <w:r w:rsidRPr="00C1589B">
        <w:rPr>
          <w:sz w:val="24"/>
        </w:rPr>
        <w:t>BankAccount</w:t>
      </w:r>
      <w:proofErr w:type="spellEnd"/>
      <w:r w:rsidRPr="00C1589B">
        <w:rPr>
          <w:sz w:val="24"/>
        </w:rPr>
        <w:t xml:space="preserve"> cust1=new </w:t>
      </w:r>
      <w:proofErr w:type="spellStart"/>
      <w:r w:rsidRPr="00C1589B">
        <w:rPr>
          <w:sz w:val="24"/>
        </w:rPr>
        <w:t>BankAccount</w:t>
      </w:r>
      <w:proofErr w:type="spellEnd"/>
      <w:r w:rsidRPr="00C1589B">
        <w:rPr>
          <w:sz w:val="24"/>
        </w:rPr>
        <w:t>("Ram",5587,20000);</w:t>
      </w:r>
      <w:r>
        <w:rPr>
          <w:sz w:val="24"/>
        </w:rPr>
        <w:t xml:space="preserve"> - used to create </w:t>
      </w:r>
      <w:proofErr w:type="spellStart"/>
      <w:proofErr w:type="gramStart"/>
      <w:r>
        <w:rPr>
          <w:sz w:val="24"/>
        </w:rPr>
        <w:t>a</w:t>
      </w:r>
      <w:proofErr w:type="spellEnd"/>
      <w:proofErr w:type="gramEnd"/>
      <w:r>
        <w:rPr>
          <w:sz w:val="24"/>
        </w:rPr>
        <w:t xml:space="preserve"> object in class </w:t>
      </w:r>
      <w:proofErr w:type="spellStart"/>
      <w:r w:rsidRPr="00C1589B">
        <w:rPr>
          <w:sz w:val="24"/>
        </w:rPr>
        <w:t>BankAccount</w:t>
      </w:r>
      <w:proofErr w:type="spellEnd"/>
      <w:r>
        <w:rPr>
          <w:sz w:val="24"/>
        </w:rPr>
        <w:t xml:space="preserve">, with object name as </w:t>
      </w:r>
      <w:r w:rsidRPr="00C1589B">
        <w:rPr>
          <w:sz w:val="24"/>
        </w:rPr>
        <w:t>cust1</w:t>
      </w:r>
      <w:r>
        <w:rPr>
          <w:sz w:val="24"/>
        </w:rPr>
        <w:t>.</w:t>
      </w:r>
    </w:p>
    <w:p w:rsidR="00404A3F" w:rsidRPr="003B180C" w:rsidRDefault="00404A3F" w:rsidP="003B180C">
      <w:pPr>
        <w:tabs>
          <w:tab w:val="left" w:pos="2372"/>
        </w:tabs>
        <w:ind w:left="360"/>
        <w:jc w:val="center"/>
        <w:rPr>
          <w:sz w:val="24"/>
        </w:rPr>
      </w:pPr>
      <w:r w:rsidRPr="003B180C">
        <w:rPr>
          <w:b/>
          <w:sz w:val="28"/>
          <w:u w:val="single"/>
        </w:rPr>
        <w:lastRenderedPageBreak/>
        <w:t>WEEK 4</w:t>
      </w:r>
    </w:p>
    <w:p w:rsidR="00404A3F" w:rsidRDefault="00404A3F" w:rsidP="00404A3F">
      <w:pPr>
        <w:rPr>
          <w:b/>
          <w:sz w:val="28"/>
          <w:u w:val="single"/>
        </w:rPr>
      </w:pPr>
    </w:p>
    <w:p w:rsidR="00404A3F" w:rsidRDefault="00404A3F" w:rsidP="00404A3F">
      <w:pPr>
        <w:rPr>
          <w:b/>
          <w:sz w:val="24"/>
          <w:u w:val="single"/>
        </w:rPr>
      </w:pPr>
      <w:r w:rsidRPr="00181ECC">
        <w:rPr>
          <w:b/>
          <w:sz w:val="24"/>
          <w:u w:val="single"/>
        </w:rPr>
        <w:t>Program 1</w:t>
      </w:r>
    </w:p>
    <w:p w:rsidR="00404A3F" w:rsidRDefault="00404A3F" w:rsidP="00404A3F">
      <w:pPr>
        <w:rPr>
          <w:b/>
          <w:sz w:val="24"/>
          <w:u w:val="single"/>
        </w:rPr>
      </w:pPr>
    </w:p>
    <w:p w:rsidR="00404A3F" w:rsidRPr="0074429A" w:rsidRDefault="00404A3F" w:rsidP="00346637">
      <w:pPr>
        <w:spacing w:line="360" w:lineRule="auto"/>
        <w:rPr>
          <w:bCs/>
          <w:sz w:val="24"/>
        </w:rPr>
      </w:pPr>
      <w:r w:rsidRPr="00181ECC">
        <w:rPr>
          <w:b/>
          <w:sz w:val="24"/>
          <w:u w:val="single"/>
        </w:rPr>
        <w:t>Aim:</w:t>
      </w:r>
      <w:r>
        <w:rPr>
          <w:b/>
          <w:sz w:val="24"/>
          <w:u w:val="single"/>
        </w:rPr>
        <w:t xml:space="preserve">  </w:t>
      </w:r>
      <w:r w:rsidRPr="0074429A">
        <w:rPr>
          <w:bCs/>
          <w:sz w:val="24"/>
        </w:rPr>
        <w:t xml:space="preserve">Write a java program with class named “book”, the class should contain various attributes such as title, author, year of publication it should also contain a </w:t>
      </w:r>
      <w:proofErr w:type="gramStart"/>
      <w:r w:rsidRPr="0074429A">
        <w:rPr>
          <w:bCs/>
          <w:sz w:val="24"/>
        </w:rPr>
        <w:t>constructor  with</w:t>
      </w:r>
      <w:proofErr w:type="gramEnd"/>
      <w:r w:rsidRPr="0074429A">
        <w:rPr>
          <w:bCs/>
          <w:sz w:val="24"/>
        </w:rPr>
        <w:t xml:space="preserve"> parameters which initializes, title, author, and year of publication.</w:t>
      </w:r>
    </w:p>
    <w:p w:rsidR="00404A3F" w:rsidRDefault="00404A3F" w:rsidP="00346637">
      <w:pPr>
        <w:spacing w:line="360" w:lineRule="auto"/>
        <w:rPr>
          <w:bCs/>
          <w:sz w:val="24"/>
        </w:rPr>
      </w:pPr>
      <w:r w:rsidRPr="00266CB7">
        <w:rPr>
          <w:bCs/>
          <w:sz w:val="24"/>
        </w:rPr>
        <w:t>Create a method which displays the details of the book and display the details of two books.</w:t>
      </w:r>
    </w:p>
    <w:p w:rsidR="003B180C" w:rsidRDefault="003B180C" w:rsidP="003B180C">
      <w:pPr>
        <w:rPr>
          <w:b/>
          <w:sz w:val="24"/>
          <w:u w:val="single"/>
        </w:rPr>
      </w:pPr>
      <w:r w:rsidRPr="004F2F97">
        <w:rPr>
          <w:b/>
          <w:sz w:val="24"/>
          <w:u w:val="single"/>
        </w:rPr>
        <w:t>Class Diagram</w:t>
      </w:r>
      <w:r>
        <w:rPr>
          <w:b/>
          <w:sz w:val="24"/>
          <w:u w:val="single"/>
        </w:rPr>
        <w:t>:</w:t>
      </w:r>
    </w:p>
    <w:tbl>
      <w:tblPr>
        <w:tblpPr w:leftFromText="180" w:rightFromText="180" w:vertAnchor="text" w:horzAnchor="page" w:tblpX="2741" w:tblpY="8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452"/>
      </w:tblGrid>
      <w:tr w:rsidR="00346637" w:rsidTr="00346637">
        <w:trPr>
          <w:trHeight w:val="3243"/>
        </w:trPr>
        <w:tc>
          <w:tcPr>
            <w:tcW w:w="4452" w:type="dxa"/>
          </w:tcPr>
          <w:p w:rsidR="00346637" w:rsidRDefault="00346637" w:rsidP="0034663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 Book</w:t>
            </w:r>
          </w:p>
          <w:p w:rsidR="00346637" w:rsidRDefault="00346637" w:rsidP="00346637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3D9325DC" wp14:editId="51205125">
                      <wp:simplePos x="0" y="0"/>
                      <wp:positionH relativeFrom="column">
                        <wp:posOffset>-68744</wp:posOffset>
                      </wp:positionH>
                      <wp:positionV relativeFrom="paragraph">
                        <wp:posOffset>131452</wp:posOffset>
                      </wp:positionV>
                      <wp:extent cx="2897312" cy="0"/>
                      <wp:effectExtent l="0" t="0" r="17780" b="19050"/>
                      <wp:wrapNone/>
                      <wp:docPr id="1136228370" name="Straight Connector 11362283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97312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E41DFD" id="Straight Connector 1136228370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4pt,10.35pt" to="222.75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" strokecolor="black [3213]" strokeweight=".5pt">
                      <v:stroke joinstyle="miter"/>
                    </v:line>
                  </w:pict>
                </mc:Fallback>
              </mc:AlternateContent>
            </w:r>
          </w:p>
          <w:p w:rsidR="00346637" w:rsidRDefault="00346637" w:rsidP="00346637">
            <w:pPr>
              <w:pStyle w:val="ListParagraph"/>
              <w:widowControl/>
              <w:numPr>
                <w:ilvl w:val="0"/>
                <w:numId w:val="20"/>
              </w:numPr>
              <w:autoSpaceDE/>
              <w:autoSpaceDN/>
              <w:ind w:left="86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Title: String</w:t>
            </w:r>
          </w:p>
          <w:p w:rsidR="00346637" w:rsidRDefault="00346637" w:rsidP="00346637">
            <w:pPr>
              <w:pStyle w:val="ListParagraph"/>
              <w:widowControl/>
              <w:numPr>
                <w:ilvl w:val="0"/>
                <w:numId w:val="20"/>
              </w:numPr>
              <w:autoSpaceDE/>
              <w:autoSpaceDN/>
              <w:ind w:left="86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Author: String</w:t>
            </w:r>
          </w:p>
          <w:p w:rsidR="00346637" w:rsidRDefault="00346637" w:rsidP="00346637">
            <w:pPr>
              <w:pStyle w:val="ListParagraph"/>
              <w:widowControl/>
              <w:numPr>
                <w:ilvl w:val="0"/>
                <w:numId w:val="20"/>
              </w:numPr>
              <w:autoSpaceDE/>
              <w:autoSpaceDN/>
              <w:ind w:left="86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Year of publication: int</w:t>
            </w:r>
          </w:p>
          <w:p w:rsidR="00346637" w:rsidRDefault="00346637" w:rsidP="00346637">
            <w:pPr>
              <w:pStyle w:val="ListParagraph"/>
              <w:ind w:left="86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5FD5EBAE" wp14:editId="2CBF59FD">
                      <wp:simplePos x="0" y="0"/>
                      <wp:positionH relativeFrom="column">
                        <wp:posOffset>-68744</wp:posOffset>
                      </wp:positionH>
                      <wp:positionV relativeFrom="paragraph">
                        <wp:posOffset>186876</wp:posOffset>
                      </wp:positionV>
                      <wp:extent cx="2896870" cy="10274"/>
                      <wp:effectExtent l="0" t="0" r="17780" b="27940"/>
                      <wp:wrapNone/>
                      <wp:docPr id="594147233" name="Straight Connector 594147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96870" cy="10274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3D95C20" id="Straight Connector 594147233" o:spid="_x0000_s1026" style="position:absolute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4pt,14.7pt" to="222.7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" strokecolor="black [3213]" strokeweight=".5pt">
                      <v:stroke joinstyle="miter"/>
                    </v:line>
                  </w:pict>
                </mc:Fallback>
              </mc:AlternateContent>
            </w:r>
          </w:p>
          <w:p w:rsidR="00346637" w:rsidRDefault="00346637" w:rsidP="00346637">
            <w:pPr>
              <w:tabs>
                <w:tab w:val="left" w:pos="14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+ </w:t>
            </w:r>
            <w:proofErr w:type="gramStart"/>
            <w:r>
              <w:rPr>
                <w:sz w:val="28"/>
                <w:szCs w:val="28"/>
              </w:rPr>
              <w:t>Book(</w:t>
            </w:r>
            <w:proofErr w:type="gramEnd"/>
            <w:r>
              <w:rPr>
                <w:sz w:val="28"/>
                <w:szCs w:val="28"/>
              </w:rPr>
              <w:t>title: String,</w:t>
            </w:r>
          </w:p>
          <w:p w:rsidR="00346637" w:rsidRDefault="00346637" w:rsidP="00346637">
            <w:pPr>
              <w:tabs>
                <w:tab w:val="left" w:pos="14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Author: String;</w:t>
            </w:r>
          </w:p>
          <w:p w:rsidR="00346637" w:rsidRDefault="00346637" w:rsidP="00346637">
            <w:pPr>
              <w:tabs>
                <w:tab w:val="left" w:pos="14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Year of publication: int</w:t>
            </w:r>
          </w:p>
          <w:p w:rsidR="00346637" w:rsidRDefault="00346637" w:rsidP="00346637">
            <w:pPr>
              <w:tabs>
                <w:tab w:val="left" w:pos="14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+ </w:t>
            </w:r>
            <w:proofErr w:type="spellStart"/>
            <w:proofErr w:type="gramStart"/>
            <w:r>
              <w:rPr>
                <w:sz w:val="28"/>
                <w:szCs w:val="28"/>
              </w:rPr>
              <w:t>displayDetails</w:t>
            </w:r>
            <w:proofErr w:type="spellEnd"/>
            <w:r>
              <w:rPr>
                <w:sz w:val="28"/>
                <w:szCs w:val="28"/>
              </w:rPr>
              <w:t>( )</w:t>
            </w:r>
            <w:proofErr w:type="gramEnd"/>
            <w:r>
              <w:rPr>
                <w:sz w:val="28"/>
                <w:szCs w:val="28"/>
              </w:rPr>
              <w:t>: void</w:t>
            </w:r>
          </w:p>
        </w:tc>
      </w:tr>
    </w:tbl>
    <w:p w:rsidR="003B180C" w:rsidRDefault="003B180C" w:rsidP="003B180C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404A3F" w:rsidP="00404A3F">
      <w:pPr>
        <w:rPr>
          <w:b/>
          <w:sz w:val="24"/>
          <w:u w:val="single"/>
        </w:rPr>
      </w:pPr>
      <w:r>
        <w:rPr>
          <w:b/>
          <w:sz w:val="24"/>
          <w:u w:val="single"/>
        </w:rPr>
        <w:t>Code</w:t>
      </w:r>
      <w:r w:rsidRPr="00181ECC">
        <w:rPr>
          <w:b/>
          <w:sz w:val="24"/>
          <w:u w:val="single"/>
        </w:rPr>
        <w:t>:</w:t>
      </w:r>
    </w:p>
    <w:p w:rsidR="003B180C" w:rsidRDefault="00404A3F" w:rsidP="00404A3F">
      <w:pPr>
        <w:rPr>
          <w:b/>
          <w:sz w:val="24"/>
          <w:u w:val="single"/>
        </w:rPr>
      </w:pPr>
      <w:r>
        <w:rPr>
          <w:b/>
          <w:sz w:val="24"/>
          <w:u w:val="single"/>
        </w:rPr>
        <w:t xml:space="preserve"> </w:t>
      </w:r>
    </w:p>
    <w:p w:rsidR="003B180C" w:rsidRDefault="003B180C" w:rsidP="00404A3F">
      <w:pPr>
        <w:rPr>
          <w:b/>
          <w:sz w:val="24"/>
          <w:u w:val="single"/>
        </w:rPr>
      </w:pPr>
      <w:r w:rsidRPr="007C769F">
        <w:rPr>
          <w:b/>
          <w:noProof/>
          <w:sz w:val="24"/>
          <w:u w:val="single"/>
        </w:rPr>
        <w:drawing>
          <wp:inline distT="0" distB="0" distL="0" distR="0" wp14:anchorId="1952EF51" wp14:editId="1DB3A449">
            <wp:extent cx="3886200" cy="4242435"/>
            <wp:effectExtent l="0" t="0" r="0" b="5715"/>
            <wp:docPr id="204042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90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9998" cy="424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rPr>
          <w:b/>
          <w:sz w:val="24"/>
          <w:u w:val="single"/>
        </w:rPr>
      </w:pPr>
      <w:r>
        <w:rPr>
          <w:b/>
          <w:sz w:val="24"/>
          <w:u w:val="single"/>
        </w:rPr>
        <w:lastRenderedPageBreak/>
        <w:t>Output</w:t>
      </w:r>
      <w:r w:rsidRPr="00181ECC">
        <w:rPr>
          <w:b/>
          <w:sz w:val="24"/>
          <w:u w:val="single"/>
        </w:rPr>
        <w:t>:</w:t>
      </w:r>
      <w:r>
        <w:rPr>
          <w:b/>
          <w:sz w:val="24"/>
          <w:u w:val="single"/>
        </w:rPr>
        <w:t xml:space="preserve">  </w:t>
      </w:r>
    </w:p>
    <w:p w:rsidR="00404A3F" w:rsidRDefault="00404A3F" w:rsidP="00404A3F">
      <w:pPr>
        <w:rPr>
          <w:b/>
          <w:sz w:val="24"/>
          <w:u w:val="single"/>
        </w:rPr>
      </w:pPr>
    </w:p>
    <w:p w:rsidR="00404A3F" w:rsidRDefault="00404A3F" w:rsidP="00404A3F">
      <w:pPr>
        <w:rPr>
          <w:b/>
          <w:sz w:val="24"/>
          <w:u w:val="single"/>
        </w:rPr>
      </w:pPr>
      <w:r w:rsidRPr="001778B4">
        <w:rPr>
          <w:b/>
          <w:noProof/>
          <w:sz w:val="24"/>
          <w:u w:val="single"/>
        </w:rPr>
        <w:drawing>
          <wp:inline distT="0" distB="0" distL="0" distR="0" wp14:anchorId="48CF6BAA" wp14:editId="58622A0E">
            <wp:extent cx="4508500" cy="2471034"/>
            <wp:effectExtent l="0" t="0" r="6350" b="5715"/>
            <wp:docPr id="180605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80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4821" cy="247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37" w:rsidRDefault="00346637" w:rsidP="00404A3F">
      <w:pPr>
        <w:rPr>
          <w:b/>
          <w:sz w:val="24"/>
          <w:u w:val="single"/>
        </w:rPr>
      </w:pPr>
    </w:p>
    <w:p w:rsidR="00404A3F" w:rsidRDefault="00404A3F" w:rsidP="00404A3F">
      <w:pPr>
        <w:rPr>
          <w:b/>
          <w:sz w:val="24"/>
          <w:u w:val="single"/>
        </w:rPr>
      </w:pPr>
      <w:r>
        <w:rPr>
          <w:b/>
          <w:sz w:val="24"/>
          <w:u w:val="single"/>
        </w:rPr>
        <w:t>Error Table:</w:t>
      </w:r>
    </w:p>
    <w:p w:rsidR="00404A3F" w:rsidRDefault="00404A3F" w:rsidP="00404A3F">
      <w:pPr>
        <w:rPr>
          <w:b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5022"/>
        <w:gridCol w:w="3006"/>
      </w:tblGrid>
      <w:tr w:rsidR="00404A3F" w:rsidRPr="0075278B" w:rsidTr="00321D5F">
        <w:trPr>
          <w:trHeight w:val="841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75278B" w:rsidRDefault="00404A3F" w:rsidP="0075278B">
            <w:pPr>
              <w:spacing w:after="160" w:line="276" w:lineRule="auto"/>
              <w:rPr>
                <w:b/>
                <w:bCs/>
              </w:rPr>
            </w:pPr>
            <w:r w:rsidRPr="0075278B">
              <w:rPr>
                <w:b/>
                <w:bCs/>
              </w:rPr>
              <w:t>Sno.</w:t>
            </w:r>
          </w:p>
        </w:tc>
        <w:tc>
          <w:tcPr>
            <w:tcW w:w="5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75278B" w:rsidRDefault="00404A3F" w:rsidP="0075278B">
            <w:pPr>
              <w:spacing w:after="160" w:line="276" w:lineRule="auto"/>
              <w:rPr>
                <w:b/>
                <w:bCs/>
              </w:rPr>
            </w:pPr>
            <w:r w:rsidRPr="0075278B">
              <w:rPr>
                <w:b/>
                <w:bCs/>
              </w:rPr>
              <w:t xml:space="preserve">     </w:t>
            </w:r>
            <w:proofErr w:type="gramStart"/>
            <w:r w:rsidRPr="0075278B">
              <w:rPr>
                <w:b/>
                <w:bCs/>
              </w:rPr>
              <w:t>Error  Message</w:t>
            </w:r>
            <w:proofErr w:type="gramEnd"/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75278B" w:rsidRDefault="00404A3F" w:rsidP="0075278B">
            <w:pPr>
              <w:spacing w:after="160" w:line="276" w:lineRule="auto"/>
              <w:rPr>
                <w:b/>
                <w:bCs/>
              </w:rPr>
            </w:pPr>
            <w:r w:rsidRPr="0075278B">
              <w:rPr>
                <w:b/>
                <w:bCs/>
              </w:rPr>
              <w:t>Error rectification</w:t>
            </w:r>
          </w:p>
        </w:tc>
      </w:tr>
      <w:tr w:rsidR="00404A3F" w:rsidRPr="0075278B" w:rsidTr="00321D5F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75278B" w:rsidRDefault="00404A3F" w:rsidP="0075278B">
            <w:pPr>
              <w:spacing w:after="160" w:line="276" w:lineRule="auto"/>
            </w:pPr>
            <w:r w:rsidRPr="0075278B">
              <w:t>1.</w:t>
            </w:r>
          </w:p>
        </w:tc>
        <w:tc>
          <w:tcPr>
            <w:tcW w:w="5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75278B" w:rsidRDefault="00404A3F" w:rsidP="00346637">
            <w:pPr>
              <w:spacing w:after="160" w:line="360" w:lineRule="auto"/>
            </w:pPr>
            <w:proofErr w:type="spellStart"/>
            <w:r w:rsidRPr="0075278B">
              <w:t>System.out.println</w:t>
            </w:r>
            <w:proofErr w:type="spellEnd"/>
            <w:r w:rsidRPr="0075278B">
              <w:t xml:space="preserve">(" Your book: "+this </w:t>
            </w:r>
            <w:proofErr w:type="spellStart"/>
            <w:r w:rsidRPr="0075278B">
              <w:t>Title_of_the_book</w:t>
            </w:r>
            <w:proofErr w:type="spellEnd"/>
            <w:r w:rsidRPr="0075278B">
              <w:t>); - Syntax error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75278B" w:rsidRDefault="00404A3F" w:rsidP="00346637">
            <w:pPr>
              <w:spacing w:after="160" w:line="360" w:lineRule="auto"/>
            </w:pPr>
            <w:r w:rsidRPr="0075278B">
              <w:t xml:space="preserve">Change this </w:t>
            </w:r>
            <w:proofErr w:type="spellStart"/>
            <w:r w:rsidRPr="0075278B">
              <w:t>Title_of_the_book</w:t>
            </w:r>
            <w:proofErr w:type="spellEnd"/>
            <w:r w:rsidRPr="0075278B">
              <w:t xml:space="preserve"> to </w:t>
            </w:r>
            <w:proofErr w:type="spellStart"/>
            <w:proofErr w:type="gramStart"/>
            <w:r w:rsidRPr="0075278B">
              <w:t>this.Title</w:t>
            </w:r>
            <w:proofErr w:type="gramEnd"/>
            <w:r w:rsidRPr="0075278B">
              <w:t>_of_the_book</w:t>
            </w:r>
            <w:proofErr w:type="spellEnd"/>
            <w:r w:rsidRPr="0075278B">
              <w:t>.</w:t>
            </w:r>
          </w:p>
        </w:tc>
      </w:tr>
      <w:tr w:rsidR="00404A3F" w:rsidRPr="0075278B" w:rsidTr="00321D5F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75278B" w:rsidRDefault="00404A3F" w:rsidP="0075278B">
            <w:pPr>
              <w:spacing w:after="160" w:line="276" w:lineRule="auto"/>
            </w:pPr>
            <w:r w:rsidRPr="0075278B">
              <w:t>2.</w:t>
            </w:r>
          </w:p>
        </w:tc>
        <w:tc>
          <w:tcPr>
            <w:tcW w:w="5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75278B" w:rsidRDefault="00404A3F" w:rsidP="00346637">
            <w:pPr>
              <w:spacing w:line="360" w:lineRule="auto"/>
            </w:pPr>
            <w:proofErr w:type="spellStart"/>
            <w:proofErr w:type="gramStart"/>
            <w:r w:rsidRPr="0075278B">
              <w:t>book.getbook</w:t>
            </w:r>
            <w:proofErr w:type="spellEnd"/>
            <w:proofErr w:type="gramEnd"/>
            <w:r w:rsidRPr="0075278B">
              <w:t>(); - Error in calling method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75278B" w:rsidRDefault="00404A3F" w:rsidP="00346637">
            <w:pPr>
              <w:spacing w:after="160" w:line="360" w:lineRule="auto"/>
            </w:pPr>
            <w:r w:rsidRPr="0075278B">
              <w:t xml:space="preserve">Replace </w:t>
            </w:r>
            <w:proofErr w:type="spellStart"/>
            <w:proofErr w:type="gramStart"/>
            <w:r w:rsidRPr="0075278B">
              <w:t>book.getbook</w:t>
            </w:r>
            <w:proofErr w:type="spellEnd"/>
            <w:proofErr w:type="gramEnd"/>
            <w:r w:rsidRPr="0075278B">
              <w:t>(); with book1.getbook(); and book2.getbook(</w:t>
            </w:r>
            <w:proofErr w:type="gramStart"/>
            <w:r w:rsidRPr="0075278B">
              <w:t>);.</w:t>
            </w:r>
            <w:proofErr w:type="gramEnd"/>
          </w:p>
        </w:tc>
      </w:tr>
      <w:tr w:rsidR="00404A3F" w:rsidRPr="0075278B" w:rsidTr="00321D5F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75278B" w:rsidRDefault="00404A3F" w:rsidP="0075278B">
            <w:pPr>
              <w:spacing w:line="276" w:lineRule="auto"/>
            </w:pPr>
            <w:r w:rsidRPr="0075278B">
              <w:t>3.</w:t>
            </w:r>
          </w:p>
        </w:tc>
        <w:tc>
          <w:tcPr>
            <w:tcW w:w="5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75278B" w:rsidRDefault="00404A3F" w:rsidP="00346637">
            <w:pPr>
              <w:spacing w:line="360" w:lineRule="auto"/>
            </w:pPr>
            <w:r w:rsidRPr="0075278B">
              <w:t xml:space="preserve">book book1 = new </w:t>
            </w:r>
            <w:proofErr w:type="gramStart"/>
            <w:r w:rsidRPr="0075278B">
              <w:t>book(</w:t>
            </w:r>
            <w:proofErr w:type="gramEnd"/>
            <w:r w:rsidRPr="0075278B">
              <w:t xml:space="preserve">"The </w:t>
            </w:r>
            <w:proofErr w:type="spellStart"/>
            <w:r w:rsidRPr="0075278B">
              <w:t>Guid</w:t>
            </w:r>
            <w:proofErr w:type="spellEnd"/>
            <w:r w:rsidRPr="0075278B">
              <w:t>", "R/K Narayan", 1958); - Class name issue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75278B" w:rsidRDefault="00404A3F" w:rsidP="00346637">
            <w:pPr>
              <w:spacing w:line="360" w:lineRule="auto"/>
            </w:pPr>
            <w:r w:rsidRPr="0075278B">
              <w:t>Change book to Book everywhere in the file</w:t>
            </w:r>
          </w:p>
        </w:tc>
      </w:tr>
    </w:tbl>
    <w:p w:rsidR="00404A3F" w:rsidRDefault="00404A3F" w:rsidP="00404A3F">
      <w:pPr>
        <w:rPr>
          <w:b/>
          <w:sz w:val="24"/>
          <w:u w:val="single"/>
        </w:rPr>
      </w:pPr>
    </w:p>
    <w:p w:rsidR="00404A3F" w:rsidRDefault="00523B95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Important points</w:t>
      </w:r>
      <w:r w:rsidR="00404A3F">
        <w:rPr>
          <w:b/>
          <w:sz w:val="24"/>
          <w:u w:val="single"/>
        </w:rPr>
        <w:t>:</w:t>
      </w:r>
    </w:p>
    <w:p w:rsidR="00404A3F" w:rsidRPr="00523B95" w:rsidRDefault="00404A3F" w:rsidP="00346637">
      <w:pPr>
        <w:pStyle w:val="ListParagraph"/>
        <w:numPr>
          <w:ilvl w:val="0"/>
          <w:numId w:val="49"/>
        </w:numPr>
        <w:spacing w:line="360" w:lineRule="auto"/>
        <w:rPr>
          <w:bCs/>
          <w:sz w:val="24"/>
        </w:rPr>
      </w:pPr>
      <w:r w:rsidRPr="00523B95">
        <w:rPr>
          <w:bCs/>
          <w:sz w:val="24"/>
        </w:rPr>
        <w:t xml:space="preserve">(public </w:t>
      </w:r>
      <w:proofErr w:type="gramStart"/>
      <w:r w:rsidRPr="00523B95">
        <w:rPr>
          <w:bCs/>
          <w:sz w:val="24"/>
        </w:rPr>
        <w:t>Book(</w:t>
      </w:r>
      <w:proofErr w:type="gramEnd"/>
      <w:r w:rsidRPr="00523B95">
        <w:rPr>
          <w:bCs/>
          <w:sz w:val="24"/>
        </w:rPr>
        <w:t xml:space="preserve">String </w:t>
      </w:r>
      <w:proofErr w:type="spellStart"/>
      <w:r w:rsidRPr="00523B95">
        <w:rPr>
          <w:bCs/>
          <w:sz w:val="24"/>
        </w:rPr>
        <w:t>titleOfTheBook</w:t>
      </w:r>
      <w:proofErr w:type="spellEnd"/>
      <w:r w:rsidRPr="00523B95">
        <w:rPr>
          <w:bCs/>
          <w:sz w:val="24"/>
        </w:rPr>
        <w:t xml:space="preserve">, String author, int </w:t>
      </w:r>
      <w:proofErr w:type="spellStart"/>
      <w:r w:rsidRPr="00523B95">
        <w:rPr>
          <w:bCs/>
          <w:sz w:val="24"/>
        </w:rPr>
        <w:t>yearOfPublication</w:t>
      </w:r>
      <w:proofErr w:type="spellEnd"/>
      <w:r w:rsidRPr="00523B95">
        <w:rPr>
          <w:bCs/>
          <w:sz w:val="24"/>
        </w:rPr>
        <w:t>)):</w:t>
      </w:r>
    </w:p>
    <w:p w:rsidR="00404A3F" w:rsidRPr="00523B95" w:rsidRDefault="00404A3F" w:rsidP="00346637">
      <w:pPr>
        <w:pStyle w:val="ListParagraph"/>
        <w:numPr>
          <w:ilvl w:val="0"/>
          <w:numId w:val="49"/>
        </w:numPr>
        <w:spacing w:line="360" w:lineRule="auto"/>
        <w:rPr>
          <w:bCs/>
          <w:sz w:val="24"/>
        </w:rPr>
      </w:pPr>
      <w:r w:rsidRPr="00523B95">
        <w:rPr>
          <w:bCs/>
          <w:sz w:val="24"/>
        </w:rPr>
        <w:t>This method initializes the attributes of the Book class when an object is created.</w:t>
      </w:r>
    </w:p>
    <w:p w:rsidR="00404A3F" w:rsidRPr="00523B95" w:rsidRDefault="00404A3F" w:rsidP="00346637">
      <w:pPr>
        <w:pStyle w:val="ListParagraph"/>
        <w:numPr>
          <w:ilvl w:val="0"/>
          <w:numId w:val="49"/>
        </w:numPr>
        <w:spacing w:line="360" w:lineRule="auto"/>
        <w:rPr>
          <w:bCs/>
          <w:sz w:val="24"/>
        </w:rPr>
      </w:pPr>
      <w:r w:rsidRPr="00523B95">
        <w:rPr>
          <w:bCs/>
          <w:sz w:val="24"/>
        </w:rPr>
        <w:t>It ensures that all necessary details (title, author, year of publication) are provided when creating a new book object.</w:t>
      </w:r>
    </w:p>
    <w:p w:rsidR="00404A3F" w:rsidRPr="00523B95" w:rsidRDefault="00404A3F" w:rsidP="00346637">
      <w:pPr>
        <w:pStyle w:val="ListParagraph"/>
        <w:numPr>
          <w:ilvl w:val="0"/>
          <w:numId w:val="49"/>
        </w:numPr>
        <w:spacing w:line="360" w:lineRule="auto"/>
        <w:rPr>
          <w:bCs/>
          <w:sz w:val="24"/>
        </w:rPr>
      </w:pPr>
      <w:r w:rsidRPr="00523B95">
        <w:rPr>
          <w:bCs/>
          <w:sz w:val="24"/>
        </w:rPr>
        <w:t xml:space="preserve">Public </w:t>
      </w:r>
      <w:proofErr w:type="gramStart"/>
      <w:r w:rsidRPr="00523B95">
        <w:rPr>
          <w:bCs/>
          <w:sz w:val="24"/>
        </w:rPr>
        <w:t xml:space="preserve">String  </w:t>
      </w:r>
      <w:proofErr w:type="spellStart"/>
      <w:r w:rsidRPr="00523B95">
        <w:rPr>
          <w:bCs/>
          <w:sz w:val="24"/>
        </w:rPr>
        <w:t>getTitle</w:t>
      </w:r>
      <w:proofErr w:type="spellEnd"/>
      <w:proofErr w:type="gramEnd"/>
      <w:r w:rsidRPr="00523B95">
        <w:rPr>
          <w:bCs/>
          <w:sz w:val="24"/>
        </w:rPr>
        <w:t>(</w:t>
      </w:r>
      <w:proofErr w:type="gramStart"/>
      <w:r w:rsidRPr="00523B95">
        <w:rPr>
          <w:bCs/>
          <w:sz w:val="24"/>
        </w:rPr>
        <w:t>):Return</w:t>
      </w:r>
      <w:proofErr w:type="gramEnd"/>
      <w:r w:rsidRPr="00523B95">
        <w:rPr>
          <w:bCs/>
          <w:sz w:val="24"/>
        </w:rPr>
        <w:t xml:space="preserve"> the title of the book.</w:t>
      </w:r>
    </w:p>
    <w:p w:rsidR="00404A3F" w:rsidRPr="00523B95" w:rsidRDefault="00404A3F" w:rsidP="00346637">
      <w:pPr>
        <w:pStyle w:val="ListParagraph"/>
        <w:numPr>
          <w:ilvl w:val="0"/>
          <w:numId w:val="49"/>
        </w:numPr>
        <w:spacing w:line="360" w:lineRule="auto"/>
        <w:rPr>
          <w:bCs/>
          <w:sz w:val="24"/>
        </w:rPr>
      </w:pPr>
      <w:r w:rsidRPr="00523B95">
        <w:rPr>
          <w:bCs/>
          <w:sz w:val="24"/>
        </w:rPr>
        <w:t xml:space="preserve">Public </w:t>
      </w:r>
      <w:proofErr w:type="gramStart"/>
      <w:r w:rsidRPr="00523B95">
        <w:rPr>
          <w:bCs/>
          <w:sz w:val="24"/>
        </w:rPr>
        <w:t>String  get()Author</w:t>
      </w:r>
      <w:proofErr w:type="gramEnd"/>
      <w:r w:rsidRPr="00523B95">
        <w:rPr>
          <w:bCs/>
          <w:sz w:val="24"/>
        </w:rPr>
        <w:t>(): the author of the book.</w:t>
      </w:r>
    </w:p>
    <w:p w:rsidR="00404A3F" w:rsidRPr="00523B95" w:rsidRDefault="00404A3F" w:rsidP="00346637">
      <w:pPr>
        <w:pStyle w:val="ListParagraph"/>
        <w:numPr>
          <w:ilvl w:val="0"/>
          <w:numId w:val="49"/>
        </w:numPr>
        <w:spacing w:line="360" w:lineRule="auto"/>
        <w:rPr>
          <w:bCs/>
          <w:sz w:val="24"/>
        </w:rPr>
      </w:pPr>
      <w:r w:rsidRPr="00523B95">
        <w:rPr>
          <w:bCs/>
          <w:sz w:val="24"/>
        </w:rPr>
        <w:t xml:space="preserve">Public String </w:t>
      </w:r>
      <w:proofErr w:type="spellStart"/>
      <w:proofErr w:type="gramStart"/>
      <w:r w:rsidRPr="00523B95">
        <w:rPr>
          <w:bCs/>
          <w:sz w:val="24"/>
        </w:rPr>
        <w:t>getYearOfPublication</w:t>
      </w:r>
      <w:proofErr w:type="spellEnd"/>
      <w:r w:rsidRPr="00523B95">
        <w:rPr>
          <w:bCs/>
          <w:sz w:val="24"/>
        </w:rPr>
        <w:t>():Return</w:t>
      </w:r>
      <w:proofErr w:type="gramEnd"/>
      <w:r w:rsidRPr="00523B95">
        <w:rPr>
          <w:bCs/>
          <w:sz w:val="24"/>
        </w:rPr>
        <w:t xml:space="preserve"> the year of publication of the book.</w:t>
      </w:r>
    </w:p>
    <w:p w:rsidR="00404A3F" w:rsidRPr="00523B95" w:rsidRDefault="00404A3F" w:rsidP="00346637">
      <w:pPr>
        <w:pStyle w:val="ListParagraph"/>
        <w:numPr>
          <w:ilvl w:val="0"/>
          <w:numId w:val="49"/>
        </w:numPr>
        <w:spacing w:line="360" w:lineRule="auto"/>
        <w:rPr>
          <w:bCs/>
          <w:sz w:val="24"/>
        </w:rPr>
      </w:pPr>
      <w:r w:rsidRPr="00523B95">
        <w:rPr>
          <w:bCs/>
          <w:sz w:val="24"/>
        </w:rPr>
        <w:t xml:space="preserve">public void </w:t>
      </w:r>
      <w:proofErr w:type="spellStart"/>
      <w:proofErr w:type="gramStart"/>
      <w:r w:rsidRPr="00523B95">
        <w:rPr>
          <w:bCs/>
          <w:sz w:val="24"/>
        </w:rPr>
        <w:t>getBook</w:t>
      </w:r>
      <w:proofErr w:type="spellEnd"/>
      <w:r w:rsidRPr="00523B95">
        <w:rPr>
          <w:bCs/>
          <w:sz w:val="24"/>
        </w:rPr>
        <w:t>(</w:t>
      </w:r>
      <w:proofErr w:type="gramEnd"/>
      <w:r w:rsidRPr="00523B95">
        <w:rPr>
          <w:bCs/>
          <w:sz w:val="24"/>
        </w:rPr>
        <w:t>): This method prints out the details of the book, including its title, author, and year of publicati</w:t>
      </w:r>
      <w:r w:rsidR="00523B95">
        <w:rPr>
          <w:bCs/>
          <w:sz w:val="24"/>
        </w:rPr>
        <w:t>on</w:t>
      </w:r>
    </w:p>
    <w:p w:rsidR="00346637" w:rsidRDefault="00346637" w:rsidP="00404A3F">
      <w:pPr>
        <w:rPr>
          <w:b/>
          <w:sz w:val="24"/>
          <w:u w:val="single"/>
        </w:rPr>
      </w:pPr>
    </w:p>
    <w:p w:rsidR="00404A3F" w:rsidRDefault="00404A3F" w:rsidP="00404A3F">
      <w:pPr>
        <w:rPr>
          <w:b/>
          <w:sz w:val="24"/>
          <w:u w:val="single"/>
        </w:rPr>
      </w:pPr>
      <w:r w:rsidRPr="00181ECC">
        <w:rPr>
          <w:b/>
          <w:sz w:val="24"/>
          <w:u w:val="single"/>
        </w:rPr>
        <w:lastRenderedPageBreak/>
        <w:t xml:space="preserve">Program </w:t>
      </w:r>
      <w:r>
        <w:rPr>
          <w:b/>
          <w:sz w:val="24"/>
          <w:u w:val="single"/>
        </w:rPr>
        <w:t>2</w:t>
      </w:r>
    </w:p>
    <w:p w:rsidR="00404A3F" w:rsidRDefault="00404A3F" w:rsidP="00404A3F">
      <w:pPr>
        <w:rPr>
          <w:b/>
          <w:sz w:val="24"/>
          <w:u w:val="single"/>
        </w:rPr>
      </w:pPr>
    </w:p>
    <w:p w:rsidR="00404A3F" w:rsidRPr="00346637" w:rsidRDefault="00404A3F" w:rsidP="00346637">
      <w:pPr>
        <w:spacing w:line="360" w:lineRule="auto"/>
        <w:rPr>
          <w:sz w:val="24"/>
          <w:szCs w:val="24"/>
        </w:rPr>
      </w:pPr>
      <w:r w:rsidRPr="00181ECC">
        <w:rPr>
          <w:b/>
          <w:sz w:val="24"/>
          <w:u w:val="single"/>
        </w:rPr>
        <w:t>Aim</w:t>
      </w:r>
      <w:r w:rsidRPr="00346637">
        <w:rPr>
          <w:b/>
          <w:sz w:val="24"/>
          <w:szCs w:val="24"/>
          <w:u w:val="single"/>
        </w:rPr>
        <w:t xml:space="preserve">: </w:t>
      </w:r>
      <w:r w:rsidRPr="00346637">
        <w:rPr>
          <w:sz w:val="24"/>
          <w:szCs w:val="24"/>
        </w:rPr>
        <w:t xml:space="preserve">Create a java Program with class named </w:t>
      </w:r>
      <w:proofErr w:type="spellStart"/>
      <w:r w:rsidRPr="00346637">
        <w:rPr>
          <w:sz w:val="24"/>
          <w:szCs w:val="24"/>
        </w:rPr>
        <w:t>myclass</w:t>
      </w:r>
      <w:proofErr w:type="spellEnd"/>
      <w:r w:rsidRPr="00346637">
        <w:rPr>
          <w:sz w:val="24"/>
          <w:szCs w:val="24"/>
        </w:rPr>
        <w:t xml:space="preserve"> with static variable count of int type, initialized to zero and a constant variable “pi” of type double initialized to 3.14 as attributes of the class, ow define a constructor for “</w:t>
      </w:r>
      <w:proofErr w:type="spellStart"/>
      <w:r w:rsidRPr="00346637">
        <w:rPr>
          <w:sz w:val="24"/>
          <w:szCs w:val="24"/>
        </w:rPr>
        <w:t>myclass</w:t>
      </w:r>
      <w:proofErr w:type="spellEnd"/>
      <w:r w:rsidRPr="00346637">
        <w:rPr>
          <w:sz w:val="24"/>
          <w:szCs w:val="24"/>
        </w:rPr>
        <w:t>” that increments the count variable each time an object of my class is created (count++), finally print the final values of count and pi variables create three objects.</w:t>
      </w:r>
    </w:p>
    <w:p w:rsidR="0075278B" w:rsidRDefault="0075278B" w:rsidP="0075278B">
      <w:pPr>
        <w:rPr>
          <w:b/>
          <w:sz w:val="24"/>
          <w:u w:val="single"/>
        </w:rPr>
      </w:pPr>
      <w:r w:rsidRPr="004F2F97">
        <w:rPr>
          <w:b/>
          <w:sz w:val="24"/>
          <w:u w:val="single"/>
        </w:rPr>
        <w:t>Class Diagram</w:t>
      </w:r>
      <w:r>
        <w:rPr>
          <w:b/>
          <w:sz w:val="24"/>
          <w:u w:val="single"/>
        </w:rPr>
        <w:t>:</w:t>
      </w:r>
    </w:p>
    <w:p w:rsidR="00346637" w:rsidRDefault="00346637" w:rsidP="0075278B">
      <w:pPr>
        <w:rPr>
          <w:b/>
          <w:sz w:val="24"/>
          <w:u w:val="single"/>
        </w:rPr>
      </w:pPr>
    </w:p>
    <w:tbl>
      <w:tblPr>
        <w:tblW w:w="0" w:type="auto"/>
        <w:tblInd w:w="8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361"/>
      </w:tblGrid>
      <w:tr w:rsidR="0075278B" w:rsidTr="00346637">
        <w:trPr>
          <w:trHeight w:val="2199"/>
        </w:trPr>
        <w:tc>
          <w:tcPr>
            <w:tcW w:w="4361" w:type="dxa"/>
          </w:tcPr>
          <w:p w:rsidR="0075278B" w:rsidRDefault="0075278B" w:rsidP="00624AF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 </w:t>
            </w:r>
            <w:proofErr w:type="spellStart"/>
            <w:r>
              <w:rPr>
                <w:sz w:val="28"/>
                <w:szCs w:val="28"/>
              </w:rPr>
              <w:t>Myclass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:rsidR="0075278B" w:rsidRDefault="0075278B" w:rsidP="00624AF8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DB4983A" wp14:editId="3440A982">
                      <wp:simplePos x="0" y="0"/>
                      <wp:positionH relativeFrom="column">
                        <wp:posOffset>-67944</wp:posOffset>
                      </wp:positionH>
                      <wp:positionV relativeFrom="paragraph">
                        <wp:posOffset>114300</wp:posOffset>
                      </wp:positionV>
                      <wp:extent cx="2736850" cy="6350"/>
                      <wp:effectExtent l="0" t="0" r="25400" b="31750"/>
                      <wp:wrapNone/>
                      <wp:docPr id="209134925" name="Straight Connector 2091349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36850" cy="635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EDFE188" id="Straight Connector 209134925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35pt,9pt" to="210.15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" strokecolor="black [3213]" strokeweight=".5pt">
                      <v:stroke joinstyle="miter"/>
                    </v:line>
                  </w:pict>
                </mc:Fallback>
              </mc:AlternateContent>
            </w:r>
          </w:p>
          <w:p w:rsidR="0075278B" w:rsidRDefault="0075278B" w:rsidP="00624AF8">
            <w:pPr>
              <w:pStyle w:val="ListParagraph"/>
              <w:widowControl/>
              <w:numPr>
                <w:ilvl w:val="0"/>
                <w:numId w:val="20"/>
              </w:numPr>
              <w:autoSpaceDE/>
              <w:autoSpaceDN/>
              <w:ind w:left="107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Count: int</w:t>
            </w:r>
          </w:p>
          <w:p w:rsidR="0075278B" w:rsidRDefault="0075278B" w:rsidP="00624AF8">
            <w:pPr>
              <w:pStyle w:val="ListParagraph"/>
              <w:widowControl/>
              <w:numPr>
                <w:ilvl w:val="0"/>
                <w:numId w:val="20"/>
              </w:numPr>
              <w:autoSpaceDE/>
              <w:autoSpaceDN/>
              <w:ind w:left="107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Pi: double</w:t>
            </w:r>
          </w:p>
          <w:p w:rsidR="0075278B" w:rsidRPr="00346637" w:rsidRDefault="00346637" w:rsidP="00346637">
            <w:pPr>
              <w:ind w:left="714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2FB3C229" wp14:editId="1E2C61E2">
                      <wp:simplePos x="0" y="0"/>
                      <wp:positionH relativeFrom="column">
                        <wp:posOffset>-74295</wp:posOffset>
                      </wp:positionH>
                      <wp:positionV relativeFrom="paragraph">
                        <wp:posOffset>34290</wp:posOffset>
                      </wp:positionV>
                      <wp:extent cx="2762250" cy="19050"/>
                      <wp:effectExtent l="0" t="0" r="19050" b="19050"/>
                      <wp:wrapNone/>
                      <wp:docPr id="209134926" name="Straight Connector 2091349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62250" cy="1905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65EEC1F" id="Straight Connector 2091349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85pt,2.7pt" to="211.65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75278B" w:rsidRPr="00346637">
              <w:rPr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="0075278B" w:rsidRPr="00346637">
              <w:rPr>
                <w:sz w:val="28"/>
                <w:szCs w:val="28"/>
              </w:rPr>
              <w:t>myclass</w:t>
            </w:r>
            <w:proofErr w:type="spellEnd"/>
            <w:r w:rsidR="0075278B" w:rsidRPr="00346637">
              <w:rPr>
                <w:sz w:val="28"/>
                <w:szCs w:val="28"/>
              </w:rPr>
              <w:t>( )</w:t>
            </w:r>
            <w:proofErr w:type="gramEnd"/>
          </w:p>
          <w:p w:rsidR="0075278B" w:rsidRDefault="0075278B" w:rsidP="00624AF8">
            <w:pPr>
              <w:rPr>
                <w:sz w:val="28"/>
                <w:szCs w:val="28"/>
              </w:rPr>
            </w:pPr>
            <w:r w:rsidRPr="0050743D">
              <w:rPr>
                <w:sz w:val="28"/>
                <w:szCs w:val="28"/>
              </w:rPr>
              <w:t xml:space="preserve">        + </w:t>
            </w:r>
            <w:proofErr w:type="gramStart"/>
            <w:r w:rsidRPr="0050743D">
              <w:rPr>
                <w:sz w:val="28"/>
                <w:szCs w:val="28"/>
              </w:rPr>
              <w:t>main(</w:t>
            </w:r>
            <w:proofErr w:type="spellStart"/>
            <w:proofErr w:type="gramEnd"/>
            <w:r w:rsidRPr="0050743D">
              <w:rPr>
                <w:sz w:val="28"/>
                <w:szCs w:val="28"/>
              </w:rPr>
              <w:t>args</w:t>
            </w:r>
            <w:proofErr w:type="spellEnd"/>
            <w:r w:rsidRPr="0050743D">
              <w:rPr>
                <w:sz w:val="28"/>
                <w:szCs w:val="28"/>
              </w:rPr>
              <w:t xml:space="preserve">: </w:t>
            </w:r>
            <w:proofErr w:type="gramStart"/>
            <w:r w:rsidRPr="0050743D">
              <w:rPr>
                <w:sz w:val="28"/>
                <w:szCs w:val="28"/>
              </w:rPr>
              <w:t>String[</w:t>
            </w:r>
            <w:proofErr w:type="gramEnd"/>
            <w:r w:rsidRPr="0050743D">
              <w:rPr>
                <w:sz w:val="28"/>
                <w:szCs w:val="28"/>
              </w:rPr>
              <w:t>]): void</w:t>
            </w:r>
          </w:p>
        </w:tc>
      </w:tr>
    </w:tbl>
    <w:p w:rsidR="00404A3F" w:rsidRDefault="00404A3F" w:rsidP="00404A3F">
      <w:pPr>
        <w:rPr>
          <w:b/>
          <w:sz w:val="24"/>
          <w:u w:val="single"/>
        </w:rPr>
      </w:pPr>
      <w:r>
        <w:rPr>
          <w:b/>
          <w:sz w:val="24"/>
          <w:u w:val="single"/>
        </w:rPr>
        <w:t>Code</w:t>
      </w:r>
      <w:r w:rsidRPr="00181ECC">
        <w:rPr>
          <w:b/>
          <w:sz w:val="24"/>
          <w:u w:val="single"/>
        </w:rPr>
        <w:t>:</w:t>
      </w:r>
    </w:p>
    <w:p w:rsidR="00346637" w:rsidRDefault="00346637" w:rsidP="00404A3F">
      <w:pPr>
        <w:rPr>
          <w:b/>
          <w:sz w:val="24"/>
          <w:u w:val="single"/>
        </w:rPr>
      </w:pPr>
    </w:p>
    <w:p w:rsidR="00404A3F" w:rsidRDefault="00404A3F" w:rsidP="00404A3F">
      <w:pPr>
        <w:rPr>
          <w:b/>
          <w:sz w:val="24"/>
          <w:u w:val="single"/>
        </w:rPr>
      </w:pPr>
      <w:r w:rsidRPr="009B2572">
        <w:rPr>
          <w:b/>
          <w:noProof/>
          <w:sz w:val="24"/>
          <w:u w:val="single"/>
        </w:rPr>
        <w:drawing>
          <wp:inline distT="0" distB="0" distL="0" distR="0" wp14:anchorId="4CE15D51" wp14:editId="7CC5B793">
            <wp:extent cx="3460277" cy="4487333"/>
            <wp:effectExtent l="0" t="0" r="6985" b="8890"/>
            <wp:docPr id="109977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719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2603" cy="450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346637" w:rsidRDefault="00346637" w:rsidP="00404A3F">
      <w:pPr>
        <w:rPr>
          <w:b/>
          <w:sz w:val="24"/>
          <w:u w:val="single"/>
        </w:rPr>
      </w:pPr>
    </w:p>
    <w:p w:rsidR="00404A3F" w:rsidRDefault="00404A3F" w:rsidP="00404A3F">
      <w:pPr>
        <w:rPr>
          <w:b/>
          <w:sz w:val="24"/>
          <w:u w:val="single"/>
        </w:rPr>
      </w:pPr>
      <w:r>
        <w:rPr>
          <w:b/>
          <w:sz w:val="24"/>
          <w:u w:val="single"/>
        </w:rPr>
        <w:lastRenderedPageBreak/>
        <w:t>Output</w:t>
      </w:r>
      <w:r w:rsidRPr="00181ECC">
        <w:rPr>
          <w:b/>
          <w:sz w:val="24"/>
          <w:u w:val="single"/>
        </w:rPr>
        <w:t>:</w:t>
      </w:r>
      <w:r>
        <w:rPr>
          <w:b/>
          <w:sz w:val="24"/>
          <w:u w:val="single"/>
        </w:rPr>
        <w:t xml:space="preserve">  </w:t>
      </w:r>
    </w:p>
    <w:p w:rsidR="00404A3F" w:rsidRDefault="00404A3F" w:rsidP="00404A3F">
      <w:pPr>
        <w:rPr>
          <w:b/>
          <w:sz w:val="24"/>
          <w:u w:val="single"/>
        </w:rPr>
      </w:pPr>
    </w:p>
    <w:p w:rsidR="00404A3F" w:rsidRDefault="00404A3F" w:rsidP="00404A3F">
      <w:pPr>
        <w:rPr>
          <w:b/>
          <w:sz w:val="24"/>
          <w:u w:val="single"/>
        </w:rPr>
      </w:pPr>
      <w:r w:rsidRPr="005E1897">
        <w:rPr>
          <w:b/>
          <w:noProof/>
          <w:sz w:val="24"/>
          <w:u w:val="single"/>
        </w:rPr>
        <w:drawing>
          <wp:inline distT="0" distB="0" distL="0" distR="0" wp14:anchorId="482089B9" wp14:editId="235059D9">
            <wp:extent cx="4330700" cy="2034364"/>
            <wp:effectExtent l="0" t="0" r="0" b="4445"/>
            <wp:docPr id="162018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838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8478" cy="203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rPr>
          <w:b/>
          <w:sz w:val="24"/>
          <w:u w:val="single"/>
        </w:rPr>
      </w:pPr>
    </w:p>
    <w:p w:rsidR="00404A3F" w:rsidRDefault="00404A3F" w:rsidP="00404A3F">
      <w:pPr>
        <w:rPr>
          <w:b/>
          <w:sz w:val="24"/>
          <w:u w:val="single"/>
        </w:rPr>
      </w:pPr>
      <w:r>
        <w:rPr>
          <w:b/>
          <w:sz w:val="24"/>
          <w:u w:val="single"/>
        </w:rPr>
        <w:t>Error Table:</w:t>
      </w:r>
    </w:p>
    <w:p w:rsidR="00404A3F" w:rsidRDefault="00404A3F" w:rsidP="00404A3F">
      <w:pPr>
        <w:rPr>
          <w:b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04A3F" w:rsidRPr="003F411D" w:rsidTr="00321D5F">
        <w:trPr>
          <w:trHeight w:val="563"/>
        </w:trPr>
        <w:tc>
          <w:tcPr>
            <w:tcW w:w="4261" w:type="dxa"/>
          </w:tcPr>
          <w:p w:rsidR="00404A3F" w:rsidRPr="003F411D" w:rsidRDefault="00404A3F" w:rsidP="00321D5F">
            <w:pPr>
              <w:ind w:firstLineChars="200" w:firstLine="562"/>
              <w:rPr>
                <w:sz w:val="28"/>
                <w:szCs w:val="28"/>
                <w:lang w:val="en-IN"/>
              </w:rPr>
            </w:pPr>
            <w:r w:rsidRPr="003F411D">
              <w:rPr>
                <w:b/>
                <w:bCs/>
                <w:sz w:val="28"/>
                <w:szCs w:val="28"/>
                <w:lang w:val="en-IN"/>
              </w:rPr>
              <w:t>Code Error</w:t>
            </w:r>
          </w:p>
        </w:tc>
        <w:tc>
          <w:tcPr>
            <w:tcW w:w="4261" w:type="dxa"/>
          </w:tcPr>
          <w:p w:rsidR="00404A3F" w:rsidRPr="003F411D" w:rsidRDefault="00404A3F" w:rsidP="00321D5F">
            <w:pPr>
              <w:ind w:firstLineChars="150" w:firstLine="422"/>
              <w:rPr>
                <w:lang w:val="en-IN"/>
              </w:rPr>
            </w:pPr>
            <w:r w:rsidRPr="003F411D">
              <w:rPr>
                <w:b/>
                <w:bCs/>
                <w:sz w:val="28"/>
                <w:szCs w:val="28"/>
                <w:lang w:val="en-IN"/>
              </w:rPr>
              <w:t>Code rectification</w:t>
            </w:r>
          </w:p>
        </w:tc>
      </w:tr>
      <w:tr w:rsidR="00404A3F" w:rsidRPr="003F411D" w:rsidTr="00321D5F">
        <w:trPr>
          <w:trHeight w:val="1326"/>
        </w:trPr>
        <w:tc>
          <w:tcPr>
            <w:tcW w:w="4261" w:type="dxa"/>
          </w:tcPr>
          <w:p w:rsidR="00404A3F" w:rsidRPr="002D7125" w:rsidRDefault="00404A3F">
            <w:pPr>
              <w:pStyle w:val="ListParagraph"/>
              <w:numPr>
                <w:ilvl w:val="0"/>
                <w:numId w:val="21"/>
              </w:numPr>
              <w:autoSpaceDE/>
              <w:autoSpaceDN/>
              <w:jc w:val="both"/>
              <w:rPr>
                <w:sz w:val="28"/>
                <w:szCs w:val="28"/>
              </w:rPr>
            </w:pPr>
            <w:r w:rsidRPr="002D7125">
              <w:rPr>
                <w:sz w:val="28"/>
                <w:szCs w:val="28"/>
              </w:rPr>
              <w:t xml:space="preserve">Not </w:t>
            </w:r>
            <w:r>
              <w:rPr>
                <w:sz w:val="28"/>
                <w:szCs w:val="28"/>
              </w:rPr>
              <w:t>Putting the semi-colon after calling a function,</w:t>
            </w:r>
          </w:p>
          <w:p w:rsidR="00404A3F" w:rsidRPr="002D7125" w:rsidRDefault="00404A3F">
            <w:pPr>
              <w:pStyle w:val="ListParagraph"/>
              <w:numPr>
                <w:ilvl w:val="0"/>
                <w:numId w:val="21"/>
              </w:numPr>
              <w:autoSpaceDE/>
              <w:autoSpaceDN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Not giving the indentation properly.</w:t>
            </w:r>
          </w:p>
        </w:tc>
        <w:tc>
          <w:tcPr>
            <w:tcW w:w="4261" w:type="dxa"/>
          </w:tcPr>
          <w:p w:rsidR="00404A3F" w:rsidRPr="002D7125" w:rsidRDefault="00404A3F">
            <w:pPr>
              <w:pStyle w:val="ListParagraph"/>
              <w:numPr>
                <w:ilvl w:val="0"/>
                <w:numId w:val="22"/>
              </w:numPr>
              <w:tabs>
                <w:tab w:val="left" w:pos="312"/>
              </w:tabs>
              <w:autoSpaceDE/>
              <w:autoSpaceDN/>
              <w:jc w:val="both"/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Put the semi-colon after calling a function.</w:t>
            </w:r>
          </w:p>
          <w:p w:rsidR="00404A3F" w:rsidRPr="002D7125" w:rsidRDefault="00404A3F">
            <w:pPr>
              <w:pStyle w:val="ListParagraph"/>
              <w:numPr>
                <w:ilvl w:val="0"/>
                <w:numId w:val="22"/>
              </w:numPr>
              <w:tabs>
                <w:tab w:val="left" w:pos="312"/>
              </w:tabs>
              <w:autoSpaceDE/>
              <w:autoSpaceDN/>
              <w:jc w:val="both"/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All the indentation must be correct to run the code correct.</w:t>
            </w:r>
          </w:p>
          <w:p w:rsidR="00404A3F" w:rsidRPr="003F411D" w:rsidRDefault="00404A3F" w:rsidP="00321D5F">
            <w:pPr>
              <w:pStyle w:val="ListParagraph"/>
              <w:tabs>
                <w:tab w:val="left" w:pos="312"/>
              </w:tabs>
              <w:ind w:left="1080"/>
              <w:rPr>
                <w:sz w:val="28"/>
                <w:szCs w:val="28"/>
                <w:lang w:val="en-IN"/>
              </w:rPr>
            </w:pPr>
          </w:p>
          <w:p w:rsidR="00404A3F" w:rsidRPr="003F411D" w:rsidRDefault="00404A3F" w:rsidP="00321D5F">
            <w:pPr>
              <w:rPr>
                <w:lang w:val="en-IN"/>
              </w:rPr>
            </w:pPr>
          </w:p>
        </w:tc>
      </w:tr>
    </w:tbl>
    <w:p w:rsidR="00404A3F" w:rsidRDefault="00404A3F" w:rsidP="00404A3F">
      <w:pPr>
        <w:tabs>
          <w:tab w:val="left" w:pos="2372"/>
        </w:tabs>
        <w:rPr>
          <w:b/>
          <w:sz w:val="24"/>
          <w:u w:val="single"/>
        </w:rPr>
      </w:pPr>
    </w:p>
    <w:p w:rsidR="00404A3F" w:rsidRDefault="0075278B" w:rsidP="00404A3F">
      <w:pPr>
        <w:tabs>
          <w:tab w:val="left" w:pos="2372"/>
        </w:tabs>
        <w:rPr>
          <w:b/>
          <w:sz w:val="24"/>
          <w:u w:val="single"/>
        </w:rPr>
      </w:pPr>
      <w:r>
        <w:rPr>
          <w:b/>
          <w:sz w:val="24"/>
          <w:u w:val="single"/>
        </w:rPr>
        <w:t>Important points</w:t>
      </w:r>
      <w:r w:rsidR="00404A3F">
        <w:rPr>
          <w:b/>
          <w:sz w:val="24"/>
          <w:u w:val="single"/>
        </w:rPr>
        <w:t>:</w:t>
      </w:r>
    </w:p>
    <w:p w:rsidR="00404A3F" w:rsidRPr="0075278B" w:rsidRDefault="00404A3F" w:rsidP="0075278B">
      <w:pPr>
        <w:pStyle w:val="ListParagraph"/>
        <w:numPr>
          <w:ilvl w:val="0"/>
          <w:numId w:val="48"/>
        </w:numPr>
        <w:tabs>
          <w:tab w:val="left" w:pos="2372"/>
        </w:tabs>
        <w:spacing w:line="360" w:lineRule="auto"/>
        <w:rPr>
          <w:bCs/>
          <w:sz w:val="24"/>
        </w:rPr>
      </w:pPr>
      <w:proofErr w:type="spellStart"/>
      <w:r w:rsidRPr="0075278B">
        <w:rPr>
          <w:bCs/>
          <w:sz w:val="24"/>
        </w:rPr>
        <w:t>Asec.display</w:t>
      </w:r>
      <w:proofErr w:type="spellEnd"/>
      <w:r w:rsidRPr="0075278B">
        <w:rPr>
          <w:bCs/>
          <w:sz w:val="24"/>
        </w:rPr>
        <w:t xml:space="preserve">() and </w:t>
      </w:r>
      <w:proofErr w:type="spellStart"/>
      <w:r w:rsidRPr="0075278B">
        <w:rPr>
          <w:bCs/>
          <w:sz w:val="24"/>
        </w:rPr>
        <w:t>Bsec.display</w:t>
      </w:r>
      <w:proofErr w:type="spellEnd"/>
      <w:r w:rsidRPr="0075278B">
        <w:rPr>
          <w:bCs/>
          <w:sz w:val="24"/>
        </w:rPr>
        <w:t>() access the instance methods and variables through their respective object references.</w:t>
      </w:r>
    </w:p>
    <w:p w:rsidR="00404A3F" w:rsidRPr="0075278B" w:rsidRDefault="00404A3F" w:rsidP="0075278B">
      <w:pPr>
        <w:pStyle w:val="ListParagraph"/>
        <w:numPr>
          <w:ilvl w:val="0"/>
          <w:numId w:val="48"/>
        </w:numPr>
        <w:spacing w:line="360" w:lineRule="auto"/>
        <w:rPr>
          <w:bCs/>
          <w:sz w:val="24"/>
        </w:rPr>
      </w:pPr>
      <w:proofErr w:type="spellStart"/>
      <w:r w:rsidRPr="0075278B">
        <w:rPr>
          <w:bCs/>
          <w:sz w:val="24"/>
        </w:rPr>
        <w:t>System.out.println</w:t>
      </w:r>
      <w:proofErr w:type="spellEnd"/>
      <w:r w:rsidRPr="0075278B">
        <w:rPr>
          <w:bCs/>
          <w:sz w:val="24"/>
        </w:rPr>
        <w:t xml:space="preserve">(“Double </w:t>
      </w:r>
      <w:proofErr w:type="gramStart"/>
      <w:r w:rsidRPr="0075278B">
        <w:rPr>
          <w:bCs/>
          <w:sz w:val="24"/>
        </w:rPr>
        <w:t>is :”+</w:t>
      </w:r>
      <w:proofErr w:type="spellStart"/>
      <w:proofErr w:type="gramEnd"/>
      <w:r w:rsidRPr="0075278B">
        <w:rPr>
          <w:bCs/>
          <w:sz w:val="24"/>
        </w:rPr>
        <w:t>Bsec.pi</w:t>
      </w:r>
      <w:proofErr w:type="spellEnd"/>
      <w:r w:rsidRPr="0075278B">
        <w:rPr>
          <w:bCs/>
          <w:sz w:val="24"/>
        </w:rPr>
        <w:t xml:space="preserve">); accesses that pi variable of the </w:t>
      </w:r>
      <w:proofErr w:type="spellStart"/>
      <w:r w:rsidRPr="0075278B">
        <w:rPr>
          <w:bCs/>
          <w:sz w:val="24"/>
        </w:rPr>
        <w:t>Bsec</w:t>
      </w:r>
      <w:proofErr w:type="spellEnd"/>
      <w:r w:rsidRPr="0075278B">
        <w:rPr>
          <w:bCs/>
          <w:sz w:val="24"/>
        </w:rPr>
        <w:t xml:space="preserve"> object.</w:t>
      </w:r>
    </w:p>
    <w:p w:rsidR="00404A3F" w:rsidRPr="0075278B" w:rsidRDefault="00404A3F" w:rsidP="0075278B">
      <w:pPr>
        <w:pStyle w:val="ListParagraph"/>
        <w:numPr>
          <w:ilvl w:val="0"/>
          <w:numId w:val="48"/>
        </w:numPr>
        <w:spacing w:line="360" w:lineRule="auto"/>
        <w:rPr>
          <w:bCs/>
          <w:sz w:val="24"/>
        </w:rPr>
      </w:pPr>
      <w:r w:rsidRPr="0075278B">
        <w:rPr>
          <w:bCs/>
          <w:sz w:val="24"/>
        </w:rPr>
        <w:t>new keyword followed by the class constructor. This allocates memory for the object and initializes its attributes.</w:t>
      </w:r>
    </w:p>
    <w:p w:rsidR="00404A3F" w:rsidRPr="0075278B" w:rsidRDefault="00404A3F" w:rsidP="0075278B">
      <w:pPr>
        <w:pStyle w:val="ListParagraph"/>
        <w:numPr>
          <w:ilvl w:val="0"/>
          <w:numId w:val="48"/>
        </w:numPr>
        <w:spacing w:line="360" w:lineRule="auto"/>
        <w:rPr>
          <w:bCs/>
          <w:sz w:val="24"/>
        </w:rPr>
      </w:pPr>
      <w:r w:rsidRPr="0075278B">
        <w:rPr>
          <w:bCs/>
          <w:sz w:val="24"/>
        </w:rPr>
        <w:t>new is necessary for creating objects and invoking constructors.</w:t>
      </w:r>
    </w:p>
    <w:p w:rsidR="00404A3F" w:rsidRPr="0075278B" w:rsidRDefault="00404A3F" w:rsidP="0075278B">
      <w:pPr>
        <w:pStyle w:val="ListParagraph"/>
        <w:numPr>
          <w:ilvl w:val="0"/>
          <w:numId w:val="48"/>
        </w:numPr>
        <w:spacing w:line="360" w:lineRule="auto"/>
        <w:rPr>
          <w:bCs/>
          <w:sz w:val="24"/>
        </w:rPr>
      </w:pPr>
      <w:r w:rsidRPr="0075278B">
        <w:rPr>
          <w:bCs/>
          <w:sz w:val="24"/>
        </w:rPr>
        <w:t>Object References are needed to access instance variables and methods.</w:t>
      </w:r>
    </w:p>
    <w:p w:rsidR="00404A3F" w:rsidRPr="0075278B" w:rsidRDefault="00404A3F" w:rsidP="0075278B">
      <w:pPr>
        <w:pStyle w:val="ListParagraph"/>
        <w:numPr>
          <w:ilvl w:val="0"/>
          <w:numId w:val="48"/>
        </w:numPr>
        <w:spacing w:line="360" w:lineRule="auto"/>
        <w:rPr>
          <w:bCs/>
          <w:sz w:val="24"/>
        </w:rPr>
      </w:pPr>
      <w:r w:rsidRPr="0075278B">
        <w:rPr>
          <w:bCs/>
          <w:sz w:val="24"/>
        </w:rPr>
        <w:t>final double pi means that once pi is initialized with the value 3.14, it cannot be changed.</w:t>
      </w:r>
    </w:p>
    <w:p w:rsidR="00404A3F" w:rsidRDefault="00404A3F" w:rsidP="00404A3F">
      <w:pPr>
        <w:rPr>
          <w:bCs/>
          <w:sz w:val="24"/>
        </w:rPr>
      </w:pPr>
    </w:p>
    <w:p w:rsidR="00404A3F" w:rsidRDefault="00404A3F" w:rsidP="00404A3F">
      <w:pPr>
        <w:rPr>
          <w:bCs/>
          <w:sz w:val="24"/>
        </w:rPr>
      </w:pPr>
    </w:p>
    <w:p w:rsidR="00404A3F" w:rsidRDefault="00404A3F" w:rsidP="00404A3F">
      <w:pPr>
        <w:rPr>
          <w:bCs/>
          <w:sz w:val="24"/>
        </w:rPr>
      </w:pPr>
    </w:p>
    <w:p w:rsidR="00404A3F" w:rsidRDefault="00404A3F" w:rsidP="00404A3F">
      <w:pPr>
        <w:rPr>
          <w:bCs/>
          <w:sz w:val="24"/>
        </w:rPr>
      </w:pPr>
    </w:p>
    <w:p w:rsidR="00523B95" w:rsidRDefault="00523B95" w:rsidP="00523B95">
      <w:pPr>
        <w:rPr>
          <w:bCs/>
          <w:sz w:val="24"/>
        </w:rPr>
      </w:pPr>
    </w:p>
    <w:p w:rsidR="00346637" w:rsidRDefault="00346637" w:rsidP="00523B95">
      <w:pPr>
        <w:jc w:val="center"/>
        <w:rPr>
          <w:b/>
          <w:bCs/>
          <w:sz w:val="24"/>
          <w:lang w:val="en-IN"/>
        </w:rPr>
      </w:pPr>
    </w:p>
    <w:p w:rsidR="00346637" w:rsidRDefault="00346637" w:rsidP="00523B95">
      <w:pPr>
        <w:jc w:val="center"/>
        <w:rPr>
          <w:b/>
          <w:bCs/>
          <w:sz w:val="24"/>
          <w:lang w:val="en-IN"/>
        </w:rPr>
      </w:pPr>
    </w:p>
    <w:p w:rsidR="00346637" w:rsidRDefault="00346637" w:rsidP="00523B95">
      <w:pPr>
        <w:jc w:val="center"/>
        <w:rPr>
          <w:b/>
          <w:bCs/>
          <w:sz w:val="24"/>
          <w:lang w:val="en-IN"/>
        </w:rPr>
      </w:pPr>
    </w:p>
    <w:p w:rsidR="00346637" w:rsidRDefault="00346637" w:rsidP="00523B95">
      <w:pPr>
        <w:jc w:val="center"/>
        <w:rPr>
          <w:b/>
          <w:bCs/>
          <w:sz w:val="24"/>
          <w:lang w:val="en-IN"/>
        </w:rPr>
      </w:pPr>
    </w:p>
    <w:p w:rsidR="00404A3F" w:rsidRDefault="00404A3F" w:rsidP="00523B95">
      <w:pPr>
        <w:jc w:val="center"/>
        <w:rPr>
          <w:b/>
          <w:bCs/>
          <w:sz w:val="24"/>
          <w:lang w:val="en-IN"/>
        </w:rPr>
      </w:pPr>
      <w:r w:rsidRPr="00903BCB">
        <w:rPr>
          <w:b/>
          <w:bCs/>
          <w:sz w:val="24"/>
          <w:lang w:val="en-IN"/>
        </w:rPr>
        <w:lastRenderedPageBreak/>
        <w:t>WEEK 05</w:t>
      </w:r>
    </w:p>
    <w:p w:rsidR="00404A3F" w:rsidRDefault="00404A3F" w:rsidP="00404A3F">
      <w:pPr>
        <w:jc w:val="center"/>
        <w:rPr>
          <w:b/>
          <w:bCs/>
          <w:sz w:val="24"/>
          <w:lang w:val="en-IN"/>
        </w:rPr>
      </w:pPr>
    </w:p>
    <w:p w:rsidR="00404A3F" w:rsidRDefault="00404A3F" w:rsidP="00404A3F">
      <w:pPr>
        <w:rPr>
          <w:b/>
          <w:bCs/>
          <w:sz w:val="24"/>
          <w:u w:val="single"/>
          <w:lang w:val="en-IN"/>
        </w:rPr>
      </w:pPr>
      <w:r w:rsidRPr="00F778BA">
        <w:rPr>
          <w:b/>
          <w:bCs/>
          <w:sz w:val="24"/>
          <w:u w:val="single"/>
          <w:lang w:val="en-IN"/>
        </w:rPr>
        <w:t>PROGRAM-1:</w:t>
      </w:r>
    </w:p>
    <w:p w:rsidR="00347752" w:rsidRPr="00F778BA" w:rsidRDefault="00347752" w:rsidP="00404A3F">
      <w:pPr>
        <w:rPr>
          <w:b/>
          <w:bCs/>
          <w:sz w:val="24"/>
          <w:u w:val="single"/>
          <w:lang w:val="en-IN"/>
        </w:rPr>
      </w:pPr>
    </w:p>
    <w:p w:rsidR="00404A3F" w:rsidRPr="00D46985" w:rsidRDefault="00404A3F" w:rsidP="00347752">
      <w:pPr>
        <w:spacing w:line="360" w:lineRule="auto"/>
        <w:rPr>
          <w:bCs/>
          <w:sz w:val="24"/>
          <w:szCs w:val="24"/>
          <w:lang w:val="en-IN"/>
        </w:rPr>
      </w:pPr>
      <w:r w:rsidRPr="002F0A40">
        <w:rPr>
          <w:b/>
          <w:bCs/>
          <w:sz w:val="24"/>
          <w:u w:val="single"/>
          <w:lang w:val="en-IN"/>
        </w:rPr>
        <w:t>AIM:</w:t>
      </w:r>
      <w:r w:rsidRPr="00923566">
        <w:rPr>
          <w:bCs/>
          <w:sz w:val="28"/>
          <w:szCs w:val="28"/>
          <w:lang w:val="en-IN"/>
        </w:rPr>
        <w:t xml:space="preserve"> </w:t>
      </w:r>
      <w:r w:rsidRPr="001049E5">
        <w:rPr>
          <w:bCs/>
          <w:sz w:val="24"/>
          <w:szCs w:val="24"/>
          <w:lang w:val="en-IN"/>
        </w:rPr>
        <w:t>Create a calculator using the operations including addition, subtraction, multiplication, and division using multi-level inheritance and display the desired output.</w:t>
      </w:r>
    </w:p>
    <w:p w:rsidR="00404A3F" w:rsidRDefault="00404A3F" w:rsidP="00347752">
      <w:pPr>
        <w:spacing w:line="360" w:lineRule="auto"/>
        <w:rPr>
          <w:bCs/>
          <w:sz w:val="24"/>
          <w:szCs w:val="24"/>
        </w:rPr>
      </w:pPr>
      <w:r w:rsidRPr="001049E5">
        <w:rPr>
          <w:bCs/>
          <w:sz w:val="24"/>
          <w:szCs w:val="24"/>
        </w:rPr>
        <w:t>Hint: collect required variables using super class, create each class for a parameter and each class must contain a method.</w:t>
      </w:r>
    </w:p>
    <w:p w:rsidR="00D46985" w:rsidRPr="00ED04A2" w:rsidRDefault="00D46985" w:rsidP="00D46985">
      <w:pPr>
        <w:rPr>
          <w:b/>
          <w:bCs/>
          <w:sz w:val="24"/>
          <w:u w:val="single"/>
        </w:rPr>
      </w:pPr>
      <w:r w:rsidRPr="00ED04A2">
        <w:rPr>
          <w:b/>
          <w:bCs/>
          <w:sz w:val="24"/>
          <w:u w:val="single"/>
        </w:rPr>
        <w:t>CLASS DIAGRAM:</w:t>
      </w:r>
    </w:p>
    <w:tbl>
      <w:tblPr>
        <w:tblStyle w:val="TableGrid"/>
        <w:tblpPr w:leftFromText="180" w:rightFromText="180" w:vertAnchor="text" w:horzAnchor="page" w:tblpX="2701" w:tblpY="134"/>
        <w:tblW w:w="0" w:type="auto"/>
        <w:tblLook w:val="04A0" w:firstRow="1" w:lastRow="0" w:firstColumn="1" w:lastColumn="0" w:noHBand="0" w:noVBand="1"/>
      </w:tblPr>
      <w:tblGrid>
        <w:gridCol w:w="3164"/>
      </w:tblGrid>
      <w:tr w:rsidR="00D46985" w:rsidRPr="00164C16" w:rsidTr="00D46985">
        <w:trPr>
          <w:trHeight w:val="415"/>
        </w:trPr>
        <w:tc>
          <w:tcPr>
            <w:tcW w:w="3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46985" w:rsidRPr="00164C16" w:rsidRDefault="00D46985" w:rsidP="00D46985">
            <w:pPr>
              <w:rPr>
                <w:sz w:val="24"/>
                <w:lang w:val="en-IN"/>
              </w:rPr>
            </w:pPr>
            <w:r w:rsidRPr="00164C16">
              <w:rPr>
                <w:b/>
                <w:bCs/>
                <w:sz w:val="24"/>
                <w:lang w:val="en-IN"/>
              </w:rPr>
              <w:t xml:space="preserve">           </w:t>
            </w:r>
            <w:r w:rsidRPr="00164C16">
              <w:rPr>
                <w:sz w:val="24"/>
                <w:lang w:val="en-IN"/>
              </w:rPr>
              <w:t>Calculator</w:t>
            </w:r>
          </w:p>
        </w:tc>
      </w:tr>
      <w:tr w:rsidR="00D46985" w:rsidRPr="00164C16" w:rsidTr="00D46985">
        <w:trPr>
          <w:trHeight w:val="834"/>
        </w:trPr>
        <w:tc>
          <w:tcPr>
            <w:tcW w:w="3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46985" w:rsidRPr="00164C16" w:rsidRDefault="00D46985" w:rsidP="00D46985">
            <w:pPr>
              <w:numPr>
                <w:ilvl w:val="0"/>
                <w:numId w:val="26"/>
              </w:numPr>
              <w:rPr>
                <w:sz w:val="24"/>
                <w:lang w:val="en-IN"/>
              </w:rPr>
            </w:pPr>
            <w:proofErr w:type="gramStart"/>
            <w:r w:rsidRPr="00164C16">
              <w:rPr>
                <w:sz w:val="24"/>
                <w:lang w:val="en-IN"/>
              </w:rPr>
              <w:t>a :</w:t>
            </w:r>
            <w:proofErr w:type="gramEnd"/>
            <w:r w:rsidRPr="00164C16">
              <w:rPr>
                <w:sz w:val="24"/>
                <w:lang w:val="en-IN"/>
              </w:rPr>
              <w:t xml:space="preserve"> double</w:t>
            </w:r>
          </w:p>
          <w:p w:rsidR="00D46985" w:rsidRPr="00164C16" w:rsidRDefault="00D46985" w:rsidP="00D46985">
            <w:pPr>
              <w:numPr>
                <w:ilvl w:val="0"/>
                <w:numId w:val="26"/>
              </w:numPr>
              <w:rPr>
                <w:b/>
                <w:bCs/>
                <w:sz w:val="24"/>
                <w:lang w:val="en-IN"/>
              </w:rPr>
            </w:pPr>
            <w:proofErr w:type="gramStart"/>
            <w:r w:rsidRPr="00164C16">
              <w:rPr>
                <w:sz w:val="24"/>
                <w:lang w:val="en-IN"/>
              </w:rPr>
              <w:t>b :</w:t>
            </w:r>
            <w:proofErr w:type="gramEnd"/>
            <w:r w:rsidRPr="00164C16">
              <w:rPr>
                <w:sz w:val="24"/>
                <w:lang w:val="en-IN"/>
              </w:rPr>
              <w:t xml:space="preserve"> double</w:t>
            </w:r>
          </w:p>
        </w:tc>
      </w:tr>
      <w:tr w:rsidR="00D46985" w:rsidRPr="00164C16" w:rsidTr="00D46985">
        <w:trPr>
          <w:trHeight w:val="549"/>
        </w:trPr>
        <w:tc>
          <w:tcPr>
            <w:tcW w:w="31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46985" w:rsidRPr="00164C16" w:rsidRDefault="00D46985" w:rsidP="00D46985">
            <w:pPr>
              <w:rPr>
                <w:sz w:val="24"/>
                <w:lang w:val="en-IN"/>
              </w:rPr>
            </w:pPr>
            <w:r w:rsidRPr="00164C16">
              <w:rPr>
                <w:sz w:val="24"/>
                <w:lang w:val="en-IN"/>
              </w:rPr>
              <w:t>+ Calculator (</w:t>
            </w:r>
            <w:proofErr w:type="spellStart"/>
            <w:proofErr w:type="gramStart"/>
            <w:r w:rsidRPr="00164C16">
              <w:rPr>
                <w:sz w:val="24"/>
                <w:lang w:val="en-IN"/>
              </w:rPr>
              <w:t>a,b</w:t>
            </w:r>
            <w:proofErr w:type="spellEnd"/>
            <w:proofErr w:type="gramEnd"/>
            <w:r w:rsidRPr="00164C16">
              <w:rPr>
                <w:sz w:val="24"/>
                <w:lang w:val="en-IN"/>
              </w:rPr>
              <w:t>)</w:t>
            </w:r>
          </w:p>
        </w:tc>
      </w:tr>
    </w:tbl>
    <w:p w:rsidR="00D46985" w:rsidRPr="003C3924" w:rsidRDefault="00D46985" w:rsidP="00D46985">
      <w:pPr>
        <w:rPr>
          <w:b/>
          <w:bCs/>
          <w:sz w:val="24"/>
          <w:lang w:val="en-IN"/>
        </w:rPr>
      </w:pPr>
    </w:p>
    <w:p w:rsidR="00D46985" w:rsidRDefault="00D46985" w:rsidP="00D46985">
      <w:pPr>
        <w:jc w:val="center"/>
        <w:rPr>
          <w:b/>
          <w:bCs/>
          <w:sz w:val="24"/>
          <w:lang w:val="en-IN"/>
        </w:rPr>
      </w:pPr>
    </w:p>
    <w:p w:rsidR="00D46985" w:rsidRDefault="00D46985" w:rsidP="00D46985">
      <w:pPr>
        <w:jc w:val="center"/>
        <w:rPr>
          <w:b/>
          <w:bCs/>
          <w:sz w:val="24"/>
          <w:lang w:val="en-IN"/>
        </w:rPr>
      </w:pPr>
    </w:p>
    <w:p w:rsidR="00D46985" w:rsidRPr="00ED0E59" w:rsidRDefault="00D46985" w:rsidP="00D46985">
      <w:pPr>
        <w:jc w:val="center"/>
        <w:rPr>
          <w:bCs/>
          <w:sz w:val="24"/>
        </w:rPr>
      </w:pPr>
    </w:p>
    <w:p w:rsidR="00D46985" w:rsidRDefault="00D46985" w:rsidP="00D46985">
      <w:pPr>
        <w:rPr>
          <w:b/>
          <w:sz w:val="24"/>
          <w:u w:val="single"/>
        </w:rPr>
      </w:pPr>
    </w:p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Default="00D46985" w:rsidP="00D46985">
      <w:pPr>
        <w:tabs>
          <w:tab w:val="left" w:pos="2372"/>
        </w:tabs>
        <w:rPr>
          <w:sz w:val="24"/>
        </w:rPr>
      </w:pPr>
      <w:r w:rsidRPr="00D85C86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1BD2968" wp14:editId="00EA77D7">
                <wp:simplePos x="0" y="0"/>
                <wp:positionH relativeFrom="column">
                  <wp:posOffset>1813561</wp:posOffset>
                </wp:positionH>
                <wp:positionV relativeFrom="paragraph">
                  <wp:posOffset>106680</wp:posOffset>
                </wp:positionV>
                <wp:extent cx="45719" cy="327660"/>
                <wp:effectExtent l="57150" t="0" r="50165" b="53340"/>
                <wp:wrapNone/>
                <wp:docPr id="56654789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27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56D1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42.8pt;margin-top:8.4pt;width:3.6pt;height:25.8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" strokecolor="black [3200]" strokeweight="1pt">
                <v:stroke endarrow="block" joinstyle="miter"/>
              </v:shape>
            </w:pict>
          </mc:Fallback>
        </mc:AlternateContent>
      </w:r>
    </w:p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Default="00D46985" w:rsidP="00D46985">
      <w:pPr>
        <w:tabs>
          <w:tab w:val="left" w:pos="2372"/>
        </w:tabs>
        <w:rPr>
          <w:sz w:val="24"/>
        </w:rPr>
      </w:pPr>
    </w:p>
    <w:tbl>
      <w:tblPr>
        <w:tblStyle w:val="TableGrid"/>
        <w:tblpPr w:leftFromText="180" w:rightFromText="180" w:vertAnchor="text" w:horzAnchor="page" w:tblpX="2785" w:tblpY="-10"/>
        <w:tblW w:w="0" w:type="auto"/>
        <w:tblLook w:val="04A0" w:firstRow="1" w:lastRow="0" w:firstColumn="1" w:lastColumn="0" w:noHBand="0" w:noVBand="1"/>
      </w:tblPr>
      <w:tblGrid>
        <w:gridCol w:w="3403"/>
      </w:tblGrid>
      <w:tr w:rsidR="00D46985" w:rsidRPr="00A615AA" w:rsidTr="00347752">
        <w:trPr>
          <w:trHeight w:val="260"/>
        </w:trPr>
        <w:tc>
          <w:tcPr>
            <w:tcW w:w="3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46985" w:rsidRPr="00A615AA" w:rsidRDefault="00D46985" w:rsidP="00D46985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A615AA">
              <w:rPr>
                <w:sz w:val="24"/>
                <w:lang w:val="en-IN"/>
              </w:rPr>
              <w:t xml:space="preserve">           Addition</w:t>
            </w:r>
          </w:p>
        </w:tc>
      </w:tr>
      <w:tr w:rsidR="00D46985" w:rsidRPr="00A615AA" w:rsidTr="00347752">
        <w:trPr>
          <w:trHeight w:val="459"/>
        </w:trPr>
        <w:tc>
          <w:tcPr>
            <w:tcW w:w="3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46985" w:rsidRPr="00A615AA" w:rsidRDefault="00D46985" w:rsidP="00D46985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A615AA">
              <w:rPr>
                <w:sz w:val="24"/>
                <w:lang w:val="en-IN"/>
              </w:rPr>
              <w:t xml:space="preserve">+ </w:t>
            </w:r>
            <w:proofErr w:type="gramStart"/>
            <w:r w:rsidRPr="00A615AA">
              <w:rPr>
                <w:sz w:val="24"/>
                <w:lang w:val="en-IN"/>
              </w:rPr>
              <w:t>add() :</w:t>
            </w:r>
            <w:proofErr w:type="gramEnd"/>
            <w:r w:rsidRPr="00A615AA">
              <w:rPr>
                <w:sz w:val="24"/>
                <w:lang w:val="en-IN"/>
              </w:rPr>
              <w:t xml:space="preserve"> double</w:t>
            </w:r>
          </w:p>
        </w:tc>
      </w:tr>
    </w:tbl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Default="00D46985" w:rsidP="00D46985">
      <w:pPr>
        <w:tabs>
          <w:tab w:val="left" w:pos="2372"/>
        </w:tabs>
        <w:rPr>
          <w:sz w:val="24"/>
        </w:rPr>
      </w:pPr>
    </w:p>
    <w:tbl>
      <w:tblPr>
        <w:tblStyle w:val="TableGrid"/>
        <w:tblpPr w:leftFromText="180" w:rightFromText="180" w:vertAnchor="text" w:horzAnchor="page" w:tblpX="2833" w:tblpY="182"/>
        <w:tblW w:w="0" w:type="auto"/>
        <w:tblLook w:val="04A0" w:firstRow="1" w:lastRow="0" w:firstColumn="1" w:lastColumn="0" w:noHBand="0" w:noVBand="1"/>
      </w:tblPr>
      <w:tblGrid>
        <w:gridCol w:w="3367"/>
      </w:tblGrid>
      <w:tr w:rsidR="00347752" w:rsidRPr="00D85C86" w:rsidTr="00347752">
        <w:trPr>
          <w:trHeight w:val="344"/>
        </w:trPr>
        <w:tc>
          <w:tcPr>
            <w:tcW w:w="3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7752" w:rsidRPr="00D85C86" w:rsidRDefault="00347752" w:rsidP="00347752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D85C86">
              <w:rPr>
                <w:sz w:val="24"/>
                <w:lang w:val="en-IN"/>
              </w:rPr>
              <w:t xml:space="preserve">+ </w:t>
            </w:r>
            <w:proofErr w:type="gramStart"/>
            <w:r w:rsidRPr="00D85C86">
              <w:rPr>
                <w:sz w:val="24"/>
                <w:lang w:val="en-IN"/>
              </w:rPr>
              <w:t>add() :</w:t>
            </w:r>
            <w:proofErr w:type="gramEnd"/>
            <w:r w:rsidRPr="00D85C86">
              <w:rPr>
                <w:sz w:val="24"/>
                <w:lang w:val="en-IN"/>
              </w:rPr>
              <w:t xml:space="preserve"> double</w:t>
            </w:r>
          </w:p>
        </w:tc>
      </w:tr>
    </w:tbl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Pr="00D85C86" w:rsidRDefault="00D46985" w:rsidP="00D46985">
      <w:pPr>
        <w:tabs>
          <w:tab w:val="left" w:pos="2372"/>
        </w:tabs>
        <w:rPr>
          <w:sz w:val="24"/>
          <w:lang w:val="en-IN"/>
        </w:rPr>
      </w:pPr>
      <w:r w:rsidRPr="00D85C86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9ADCCA8" wp14:editId="1B91493C">
                <wp:simplePos x="0" y="0"/>
                <wp:positionH relativeFrom="column">
                  <wp:posOffset>2011680</wp:posOffset>
                </wp:positionH>
                <wp:positionV relativeFrom="paragraph">
                  <wp:posOffset>137795</wp:posOffset>
                </wp:positionV>
                <wp:extent cx="45719" cy="373380"/>
                <wp:effectExtent l="38100" t="0" r="88265" b="64770"/>
                <wp:wrapNone/>
                <wp:docPr id="38881673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3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BDFFF" id="Straight Arrow Connector 6" o:spid="_x0000_s1026" type="#_x0000_t32" style="position:absolute;margin-left:158.4pt;margin-top:10.85pt;width:3.6pt;height:29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" strokecolor="black [3200]" strokeweight="1pt">
                <v:stroke endarrow="block" joinstyle="miter"/>
              </v:shape>
            </w:pict>
          </mc:Fallback>
        </mc:AlternateContent>
      </w:r>
    </w:p>
    <w:p w:rsidR="00D46985" w:rsidRDefault="00D46985" w:rsidP="00D46985">
      <w:pPr>
        <w:tabs>
          <w:tab w:val="left" w:pos="2372"/>
        </w:tabs>
        <w:rPr>
          <w:sz w:val="24"/>
          <w:lang w:val="en-IN"/>
        </w:rPr>
      </w:pPr>
    </w:p>
    <w:p w:rsidR="00347752" w:rsidRPr="00D85C86" w:rsidRDefault="00347752" w:rsidP="00D46985">
      <w:pPr>
        <w:tabs>
          <w:tab w:val="left" w:pos="2372"/>
        </w:tabs>
        <w:rPr>
          <w:sz w:val="24"/>
          <w:lang w:val="en-IN"/>
        </w:rPr>
      </w:pPr>
    </w:p>
    <w:p w:rsidR="00D46985" w:rsidRPr="00D85C86" w:rsidRDefault="00D46985" w:rsidP="00D46985">
      <w:pPr>
        <w:tabs>
          <w:tab w:val="left" w:pos="2372"/>
        </w:tabs>
        <w:rPr>
          <w:sz w:val="24"/>
          <w:lang w:val="en-IN"/>
        </w:rPr>
      </w:pPr>
    </w:p>
    <w:tbl>
      <w:tblPr>
        <w:tblStyle w:val="TableGrid"/>
        <w:tblpPr w:leftFromText="180" w:rightFromText="180" w:vertAnchor="text" w:horzAnchor="page" w:tblpX="2773" w:tblpY="38"/>
        <w:tblW w:w="0" w:type="auto"/>
        <w:tblLook w:val="04A0" w:firstRow="1" w:lastRow="0" w:firstColumn="1" w:lastColumn="0" w:noHBand="0" w:noVBand="1"/>
      </w:tblPr>
      <w:tblGrid>
        <w:gridCol w:w="3475"/>
      </w:tblGrid>
      <w:tr w:rsidR="00D46985" w:rsidRPr="00BF0931" w:rsidTr="00347752">
        <w:trPr>
          <w:trHeight w:val="338"/>
        </w:trPr>
        <w:tc>
          <w:tcPr>
            <w:tcW w:w="3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46985" w:rsidRDefault="00D46985" w:rsidP="00347752">
            <w:pPr>
              <w:tabs>
                <w:tab w:val="left" w:pos="2372"/>
              </w:tabs>
              <w:rPr>
                <w:sz w:val="24"/>
                <w:lang w:val="en-IN"/>
              </w:rPr>
            </w:pPr>
            <w:r>
              <w:rPr>
                <w:sz w:val="24"/>
                <w:lang w:val="en-IN"/>
              </w:rPr>
              <w:t xml:space="preserve">               Subtraction</w:t>
            </w:r>
          </w:p>
          <w:p w:rsidR="00D46985" w:rsidRPr="00BF0931" w:rsidRDefault="00D46985" w:rsidP="00347752">
            <w:pPr>
              <w:tabs>
                <w:tab w:val="left" w:pos="2372"/>
              </w:tabs>
              <w:rPr>
                <w:sz w:val="24"/>
                <w:lang w:val="en-IN"/>
              </w:rPr>
            </w:pPr>
          </w:p>
        </w:tc>
      </w:tr>
      <w:tr w:rsidR="00D46985" w:rsidRPr="00BF0931" w:rsidTr="00347752">
        <w:trPr>
          <w:trHeight w:val="598"/>
        </w:trPr>
        <w:tc>
          <w:tcPr>
            <w:tcW w:w="3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46985" w:rsidRPr="00BF0931" w:rsidRDefault="00D46985" w:rsidP="00347752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BF0931">
              <w:rPr>
                <w:sz w:val="24"/>
                <w:lang w:val="en-IN"/>
              </w:rPr>
              <w:t xml:space="preserve">+ </w:t>
            </w:r>
            <w:proofErr w:type="gramStart"/>
            <w:r w:rsidRPr="00BF0931">
              <w:rPr>
                <w:sz w:val="24"/>
                <w:lang w:val="en-IN"/>
              </w:rPr>
              <w:t>subtract() :</w:t>
            </w:r>
            <w:proofErr w:type="gramEnd"/>
            <w:r w:rsidRPr="00BF0931">
              <w:rPr>
                <w:sz w:val="24"/>
                <w:lang w:val="en-IN"/>
              </w:rPr>
              <w:t xml:space="preserve"> double</w:t>
            </w:r>
          </w:p>
        </w:tc>
      </w:tr>
    </w:tbl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Default="00D46985" w:rsidP="00D46985">
      <w:pPr>
        <w:tabs>
          <w:tab w:val="left" w:pos="2372"/>
        </w:tabs>
        <w:rPr>
          <w:sz w:val="24"/>
        </w:rPr>
      </w:pPr>
    </w:p>
    <w:p w:rsidR="00347752" w:rsidRPr="00BF0931" w:rsidRDefault="00347752" w:rsidP="00D46985">
      <w:pPr>
        <w:tabs>
          <w:tab w:val="left" w:pos="2372"/>
        </w:tabs>
        <w:rPr>
          <w:sz w:val="24"/>
          <w:lang w:val="en-IN"/>
        </w:rPr>
      </w:pPr>
    </w:p>
    <w:p w:rsidR="00D46985" w:rsidRPr="00BF0931" w:rsidRDefault="00D46985" w:rsidP="00D46985">
      <w:pPr>
        <w:tabs>
          <w:tab w:val="left" w:pos="2372"/>
        </w:tabs>
        <w:rPr>
          <w:sz w:val="24"/>
          <w:lang w:val="en-IN"/>
        </w:rPr>
      </w:pPr>
      <w:r w:rsidRPr="00230C7D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B3548C" wp14:editId="0DBF38DB">
                <wp:simplePos x="0" y="0"/>
                <wp:positionH relativeFrom="column">
                  <wp:posOffset>1969770</wp:posOffset>
                </wp:positionH>
                <wp:positionV relativeFrom="paragraph">
                  <wp:posOffset>61595</wp:posOffset>
                </wp:positionV>
                <wp:extent cx="45719" cy="312420"/>
                <wp:effectExtent l="38100" t="0" r="69215" b="49530"/>
                <wp:wrapNone/>
                <wp:docPr id="186296627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FB540" id="Straight Arrow Connector 8" o:spid="_x0000_s1026" type="#_x0000_t32" style="position:absolute;margin-left:155.1pt;margin-top:4.85pt;width:3.6pt;height:24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" strokecolor="black [3200]" strokeweight="1pt">
                <v:stroke endarrow="block" joinstyle="miter"/>
              </v:shape>
            </w:pict>
          </mc:Fallback>
        </mc:AlternateContent>
      </w:r>
    </w:p>
    <w:p w:rsidR="00347752" w:rsidRDefault="00347752" w:rsidP="00D46985">
      <w:pPr>
        <w:tabs>
          <w:tab w:val="left" w:pos="2372"/>
        </w:tabs>
        <w:rPr>
          <w:sz w:val="24"/>
        </w:rPr>
      </w:pPr>
    </w:p>
    <w:tbl>
      <w:tblPr>
        <w:tblStyle w:val="TableGrid"/>
        <w:tblpPr w:leftFromText="180" w:rightFromText="180" w:vertAnchor="text" w:horzAnchor="page" w:tblpX="2893" w:tblpY="134"/>
        <w:tblW w:w="0" w:type="auto"/>
        <w:tblLook w:val="04A0" w:firstRow="1" w:lastRow="0" w:firstColumn="1" w:lastColumn="0" w:noHBand="0" w:noVBand="1"/>
      </w:tblPr>
      <w:tblGrid>
        <w:gridCol w:w="3427"/>
      </w:tblGrid>
      <w:tr w:rsidR="00347752" w:rsidRPr="009857FA" w:rsidTr="00347752">
        <w:trPr>
          <w:trHeight w:val="351"/>
        </w:trPr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7752" w:rsidRPr="009857FA" w:rsidRDefault="00347752" w:rsidP="00347752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9857FA">
              <w:rPr>
                <w:sz w:val="24"/>
                <w:lang w:val="en-IN"/>
              </w:rPr>
              <w:t xml:space="preserve">           Multiplication</w:t>
            </w:r>
          </w:p>
        </w:tc>
      </w:tr>
      <w:tr w:rsidR="00347752" w:rsidRPr="009857FA" w:rsidTr="00347752">
        <w:trPr>
          <w:trHeight w:val="621"/>
        </w:trPr>
        <w:tc>
          <w:tcPr>
            <w:tcW w:w="3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7752" w:rsidRPr="009857FA" w:rsidRDefault="00347752" w:rsidP="00347752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9857FA">
              <w:rPr>
                <w:sz w:val="24"/>
                <w:lang w:val="en-IN"/>
              </w:rPr>
              <w:t xml:space="preserve">+ </w:t>
            </w:r>
            <w:proofErr w:type="gramStart"/>
            <w:r w:rsidRPr="009857FA">
              <w:rPr>
                <w:sz w:val="24"/>
                <w:lang w:val="en-IN"/>
              </w:rPr>
              <w:t>multiply() :</w:t>
            </w:r>
            <w:proofErr w:type="gramEnd"/>
            <w:r w:rsidRPr="009857FA">
              <w:rPr>
                <w:sz w:val="24"/>
                <w:lang w:val="en-IN"/>
              </w:rPr>
              <w:t xml:space="preserve"> double</w:t>
            </w:r>
          </w:p>
        </w:tc>
      </w:tr>
    </w:tbl>
    <w:p w:rsidR="00D46985" w:rsidRPr="00230C7D" w:rsidRDefault="00D46985" w:rsidP="00D46985">
      <w:pPr>
        <w:tabs>
          <w:tab w:val="left" w:pos="2372"/>
        </w:tabs>
        <w:rPr>
          <w:sz w:val="24"/>
          <w:lang w:val="en-IN"/>
        </w:rPr>
      </w:pPr>
    </w:p>
    <w:p w:rsidR="00D46985" w:rsidRPr="00230C7D" w:rsidRDefault="00D46985" w:rsidP="00D46985">
      <w:pPr>
        <w:tabs>
          <w:tab w:val="left" w:pos="2372"/>
        </w:tabs>
        <w:rPr>
          <w:sz w:val="24"/>
          <w:lang w:val="en-IN"/>
        </w:rPr>
      </w:pPr>
    </w:p>
    <w:p w:rsidR="00D46985" w:rsidRPr="00230C7D" w:rsidRDefault="00D46985" w:rsidP="00D46985">
      <w:pPr>
        <w:tabs>
          <w:tab w:val="left" w:pos="2372"/>
        </w:tabs>
        <w:rPr>
          <w:sz w:val="24"/>
          <w:lang w:val="en-IN"/>
        </w:rPr>
      </w:pPr>
    </w:p>
    <w:p w:rsidR="00D46985" w:rsidRPr="009857FA" w:rsidRDefault="00347752" w:rsidP="00D46985">
      <w:pPr>
        <w:tabs>
          <w:tab w:val="left" w:pos="2372"/>
        </w:tabs>
        <w:rPr>
          <w:sz w:val="24"/>
        </w:rPr>
      </w:pPr>
      <w:r w:rsidRPr="00230C7D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BF4F3A9" wp14:editId="7F348CE2">
                <wp:simplePos x="0" y="0"/>
                <wp:positionH relativeFrom="column">
                  <wp:posOffset>2019300</wp:posOffset>
                </wp:positionH>
                <wp:positionV relativeFrom="paragraph">
                  <wp:posOffset>145415</wp:posOffset>
                </wp:positionV>
                <wp:extent cx="45719" cy="419100"/>
                <wp:effectExtent l="38100" t="0" r="69215" b="57150"/>
                <wp:wrapNone/>
                <wp:docPr id="1396136621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F172" id="Straight Arrow Connector 10" o:spid="_x0000_s1026" type="#_x0000_t32" style="position:absolute;margin-left:159pt;margin-top:11.45pt;width:3.6pt;height:3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" strokecolor="black [3200]" strokeweight="1pt">
                <v:stroke endarrow="block" joinstyle="miter"/>
              </v:shape>
            </w:pict>
          </mc:Fallback>
        </mc:AlternateContent>
      </w:r>
    </w:p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Default="00D46985" w:rsidP="00D46985">
      <w:pPr>
        <w:tabs>
          <w:tab w:val="left" w:pos="2372"/>
        </w:tabs>
        <w:rPr>
          <w:sz w:val="24"/>
        </w:rPr>
      </w:pPr>
    </w:p>
    <w:tbl>
      <w:tblPr>
        <w:tblStyle w:val="TableGrid"/>
        <w:tblpPr w:leftFromText="180" w:rightFromText="180" w:vertAnchor="text" w:horzAnchor="page" w:tblpX="2989" w:tblpY="159"/>
        <w:tblW w:w="0" w:type="auto"/>
        <w:tblLook w:val="04A0" w:firstRow="1" w:lastRow="0" w:firstColumn="1" w:lastColumn="0" w:noHBand="0" w:noVBand="1"/>
      </w:tblPr>
      <w:tblGrid>
        <w:gridCol w:w="3343"/>
      </w:tblGrid>
      <w:tr w:rsidR="00347752" w:rsidRPr="00230C7D" w:rsidTr="00347752">
        <w:trPr>
          <w:trHeight w:val="474"/>
        </w:trPr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7752" w:rsidRPr="00230C7D" w:rsidRDefault="00347752" w:rsidP="00347752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230C7D">
              <w:rPr>
                <w:sz w:val="24"/>
                <w:lang w:val="en-IN"/>
              </w:rPr>
              <w:t xml:space="preserve">+ </w:t>
            </w:r>
            <w:proofErr w:type="gramStart"/>
            <w:r w:rsidRPr="00230C7D">
              <w:rPr>
                <w:sz w:val="24"/>
                <w:lang w:val="en-IN"/>
              </w:rPr>
              <w:t>add() :</w:t>
            </w:r>
            <w:proofErr w:type="gramEnd"/>
            <w:r w:rsidRPr="00230C7D">
              <w:rPr>
                <w:sz w:val="24"/>
                <w:lang w:val="en-IN"/>
              </w:rPr>
              <w:t xml:space="preserve"> double</w:t>
            </w:r>
          </w:p>
        </w:tc>
      </w:tr>
    </w:tbl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Pr="00230C7D" w:rsidRDefault="00D46985" w:rsidP="00D46985">
      <w:pPr>
        <w:tabs>
          <w:tab w:val="left" w:pos="2372"/>
        </w:tabs>
        <w:rPr>
          <w:sz w:val="24"/>
          <w:lang w:val="en-IN"/>
        </w:rPr>
      </w:pPr>
    </w:p>
    <w:p w:rsidR="00D46985" w:rsidRPr="00230C7D" w:rsidRDefault="00D46985" w:rsidP="00D46985">
      <w:pPr>
        <w:tabs>
          <w:tab w:val="left" w:pos="2372"/>
        </w:tabs>
        <w:rPr>
          <w:sz w:val="24"/>
          <w:lang w:val="en-IN"/>
        </w:rPr>
      </w:pPr>
    </w:p>
    <w:p w:rsidR="00D46985" w:rsidRPr="00230C7D" w:rsidRDefault="00D46985" w:rsidP="00D46985">
      <w:pPr>
        <w:tabs>
          <w:tab w:val="left" w:pos="2372"/>
        </w:tabs>
        <w:rPr>
          <w:sz w:val="24"/>
          <w:lang w:val="en-IN"/>
        </w:rPr>
      </w:pPr>
    </w:p>
    <w:tbl>
      <w:tblPr>
        <w:tblStyle w:val="TableGrid"/>
        <w:tblpPr w:leftFromText="180" w:rightFromText="180" w:vertAnchor="text" w:horzAnchor="page" w:tblpX="3145" w:tblpY="-71"/>
        <w:tblW w:w="0" w:type="auto"/>
        <w:tblLook w:val="04A0" w:firstRow="1" w:lastRow="0" w:firstColumn="1" w:lastColumn="0" w:noHBand="0" w:noVBand="1"/>
      </w:tblPr>
      <w:tblGrid>
        <w:gridCol w:w="3175"/>
      </w:tblGrid>
      <w:tr w:rsidR="00347752" w:rsidRPr="000470A9" w:rsidTr="00347752">
        <w:trPr>
          <w:trHeight w:val="314"/>
        </w:trPr>
        <w:tc>
          <w:tcPr>
            <w:tcW w:w="3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7752" w:rsidRPr="000470A9" w:rsidRDefault="00347752" w:rsidP="00347752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0470A9">
              <w:rPr>
                <w:sz w:val="24"/>
                <w:lang w:val="en-IN"/>
              </w:rPr>
              <w:t xml:space="preserve">                </w:t>
            </w:r>
            <w:proofErr w:type="spellStart"/>
            <w:r w:rsidRPr="000470A9">
              <w:rPr>
                <w:sz w:val="24"/>
                <w:lang w:val="en-IN"/>
              </w:rPr>
              <w:t>Divison</w:t>
            </w:r>
            <w:proofErr w:type="spellEnd"/>
          </w:p>
        </w:tc>
      </w:tr>
      <w:tr w:rsidR="00347752" w:rsidRPr="000470A9" w:rsidTr="00347752">
        <w:trPr>
          <w:cantSplit/>
          <w:trHeight w:val="639"/>
        </w:trPr>
        <w:tc>
          <w:tcPr>
            <w:tcW w:w="3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7752" w:rsidRPr="000470A9" w:rsidRDefault="00347752" w:rsidP="00347752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0470A9">
              <w:rPr>
                <w:sz w:val="24"/>
                <w:lang w:val="en-IN"/>
              </w:rPr>
              <w:t>+</w:t>
            </w:r>
            <w:proofErr w:type="gramStart"/>
            <w:r w:rsidRPr="000470A9">
              <w:rPr>
                <w:sz w:val="24"/>
                <w:lang w:val="en-IN"/>
              </w:rPr>
              <w:t>divide() :</w:t>
            </w:r>
            <w:proofErr w:type="gramEnd"/>
            <w:r w:rsidRPr="000470A9">
              <w:rPr>
                <w:sz w:val="24"/>
                <w:lang w:val="en-IN"/>
              </w:rPr>
              <w:t xml:space="preserve"> double</w:t>
            </w:r>
          </w:p>
        </w:tc>
      </w:tr>
    </w:tbl>
    <w:p w:rsidR="00D46985" w:rsidRDefault="00347752" w:rsidP="00D46985">
      <w:pPr>
        <w:tabs>
          <w:tab w:val="left" w:pos="2372"/>
        </w:tabs>
        <w:rPr>
          <w:sz w:val="24"/>
          <w:lang w:val="en-IN"/>
        </w:rPr>
      </w:pPr>
      <w:r w:rsidRPr="00230C7D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C5AB880" wp14:editId="4F64D65F">
                <wp:simplePos x="0" y="0"/>
                <wp:positionH relativeFrom="column">
                  <wp:posOffset>2301240</wp:posOffset>
                </wp:positionH>
                <wp:positionV relativeFrom="paragraph">
                  <wp:posOffset>-487680</wp:posOffset>
                </wp:positionV>
                <wp:extent cx="45719" cy="365760"/>
                <wp:effectExtent l="38100" t="0" r="88265" b="53340"/>
                <wp:wrapNone/>
                <wp:docPr id="421286012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F9039" id="Straight Arrow Connector 10" o:spid="_x0000_s1026" type="#_x0000_t32" style="position:absolute;margin-left:181.2pt;margin-top:-38.4pt;width:3.6pt;height:28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</w:p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Default="00D46985" w:rsidP="00D46985">
      <w:pPr>
        <w:tabs>
          <w:tab w:val="left" w:pos="2372"/>
        </w:tabs>
        <w:rPr>
          <w:sz w:val="24"/>
        </w:rPr>
      </w:pPr>
    </w:p>
    <w:p w:rsidR="00D46985" w:rsidRDefault="00D46985" w:rsidP="00D46985">
      <w:pPr>
        <w:tabs>
          <w:tab w:val="left" w:pos="2372"/>
        </w:tabs>
        <w:rPr>
          <w:sz w:val="24"/>
        </w:rPr>
      </w:pPr>
    </w:p>
    <w:p w:rsidR="00347752" w:rsidRDefault="00347752" w:rsidP="00404A3F">
      <w:pPr>
        <w:rPr>
          <w:b/>
          <w:bCs/>
          <w:sz w:val="24"/>
          <w:szCs w:val="24"/>
          <w:u w:val="single"/>
        </w:rPr>
      </w:pPr>
    </w:p>
    <w:p w:rsidR="00523B95" w:rsidRDefault="00404A3F" w:rsidP="00404A3F">
      <w:pPr>
        <w:rPr>
          <w:noProof/>
        </w:rPr>
      </w:pPr>
      <w:r w:rsidRPr="00C81EF5">
        <w:rPr>
          <w:b/>
          <w:bCs/>
          <w:sz w:val="24"/>
          <w:szCs w:val="24"/>
          <w:u w:val="single"/>
        </w:rPr>
        <w:lastRenderedPageBreak/>
        <w:t>CODE:</w:t>
      </w:r>
      <w:r w:rsidRPr="008C6744">
        <w:rPr>
          <w:noProof/>
        </w:rPr>
        <w:t xml:space="preserve"> </w:t>
      </w:r>
    </w:p>
    <w:p w:rsidR="00404A3F" w:rsidRPr="00347752" w:rsidRDefault="00523B95" w:rsidP="00404A3F">
      <w:pPr>
        <w:rPr>
          <w:b/>
          <w:bCs/>
          <w:sz w:val="24"/>
          <w:szCs w:val="24"/>
          <w:u w:val="single"/>
        </w:rPr>
      </w:pPr>
      <w:r w:rsidRPr="008C6744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8D6F8BA" wp14:editId="1A10F1A2">
            <wp:extent cx="3704715" cy="3131820"/>
            <wp:effectExtent l="0" t="0" r="0" b="0"/>
            <wp:docPr id="211641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195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5080" cy="314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A3F" w:rsidRPr="00116DF4">
        <w:rPr>
          <w:bCs/>
          <w:noProof/>
          <w:sz w:val="24"/>
          <w:szCs w:val="24"/>
        </w:rPr>
        <w:drawing>
          <wp:inline distT="0" distB="0" distL="0" distR="0" wp14:anchorId="062B508C" wp14:editId="46BDCF1E">
            <wp:extent cx="2395355" cy="5257800"/>
            <wp:effectExtent l="0" t="0" r="5080" b="0"/>
            <wp:docPr id="198680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087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17099" cy="530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752" w:rsidRDefault="00347752" w:rsidP="00404A3F">
      <w:pPr>
        <w:rPr>
          <w:b/>
          <w:bCs/>
          <w:sz w:val="24"/>
          <w:szCs w:val="24"/>
          <w:u w:val="single"/>
        </w:rPr>
      </w:pPr>
    </w:p>
    <w:p w:rsidR="00347752" w:rsidRDefault="00404A3F" w:rsidP="00404A3F">
      <w:pPr>
        <w:rPr>
          <w:b/>
          <w:bCs/>
          <w:sz w:val="24"/>
          <w:szCs w:val="24"/>
          <w:u w:val="single"/>
        </w:rPr>
      </w:pPr>
      <w:r w:rsidRPr="00257E7C">
        <w:rPr>
          <w:b/>
          <w:bCs/>
          <w:sz w:val="24"/>
          <w:szCs w:val="24"/>
          <w:u w:val="single"/>
        </w:rPr>
        <w:lastRenderedPageBreak/>
        <w:t>OUTPUT:</w:t>
      </w:r>
    </w:p>
    <w:p w:rsidR="00404A3F" w:rsidRPr="00257E7C" w:rsidRDefault="00404A3F" w:rsidP="00404A3F">
      <w:pPr>
        <w:rPr>
          <w:b/>
          <w:bCs/>
          <w:sz w:val="24"/>
          <w:szCs w:val="24"/>
          <w:u w:val="single"/>
        </w:rPr>
      </w:pPr>
      <w:r w:rsidRPr="00754999">
        <w:rPr>
          <w:noProof/>
        </w:rPr>
        <w:t xml:space="preserve"> </w:t>
      </w:r>
      <w:r w:rsidRPr="00754999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ABF9DF1" wp14:editId="241B23E8">
            <wp:extent cx="5731510" cy="2098675"/>
            <wp:effectExtent l="0" t="0" r="2540" b="0"/>
            <wp:docPr id="7734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48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B7" w:rsidRDefault="007012B7" w:rsidP="00404A3F">
      <w:pPr>
        <w:rPr>
          <w:b/>
          <w:bCs/>
          <w:sz w:val="24"/>
          <w:u w:val="single"/>
          <w:lang w:val="en-IN"/>
        </w:rPr>
      </w:pPr>
    </w:p>
    <w:p w:rsidR="007012B7" w:rsidRPr="009A6E43" w:rsidRDefault="00404A3F" w:rsidP="00404A3F">
      <w:pPr>
        <w:rPr>
          <w:b/>
          <w:bCs/>
          <w:sz w:val="24"/>
          <w:u w:val="single"/>
          <w:lang w:val="en-IN"/>
        </w:rPr>
      </w:pPr>
      <w:r w:rsidRPr="009A6E43">
        <w:rPr>
          <w:b/>
          <w:bCs/>
          <w:sz w:val="24"/>
          <w:u w:val="single"/>
          <w:lang w:val="en-IN"/>
        </w:rPr>
        <w:t>ERRORS:</w:t>
      </w:r>
    </w:p>
    <w:tbl>
      <w:tblPr>
        <w:tblStyle w:val="TableGrid"/>
        <w:tblpPr w:leftFromText="180" w:rightFromText="180" w:vertAnchor="text" w:horzAnchor="margin" w:tblpY="206"/>
        <w:tblW w:w="0" w:type="auto"/>
        <w:tblLook w:val="04A0" w:firstRow="1" w:lastRow="0" w:firstColumn="1" w:lastColumn="0" w:noHBand="0" w:noVBand="1"/>
      </w:tblPr>
      <w:tblGrid>
        <w:gridCol w:w="4409"/>
        <w:gridCol w:w="4409"/>
      </w:tblGrid>
      <w:tr w:rsidR="00404A3F" w:rsidRPr="003C3924" w:rsidTr="00321D5F">
        <w:trPr>
          <w:trHeight w:val="666"/>
        </w:trPr>
        <w:tc>
          <w:tcPr>
            <w:tcW w:w="4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3C3924" w:rsidRDefault="00404A3F" w:rsidP="00321D5F">
            <w:pPr>
              <w:rPr>
                <w:b/>
                <w:bCs/>
                <w:sz w:val="24"/>
                <w:lang w:val="en-IN"/>
              </w:rPr>
            </w:pPr>
            <w:r w:rsidRPr="003C3924">
              <w:rPr>
                <w:b/>
                <w:bCs/>
                <w:sz w:val="24"/>
                <w:lang w:val="en-IN"/>
              </w:rPr>
              <w:t>Code Error</w:t>
            </w:r>
          </w:p>
        </w:tc>
        <w:tc>
          <w:tcPr>
            <w:tcW w:w="4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3C3924" w:rsidRDefault="00404A3F" w:rsidP="00321D5F">
            <w:pPr>
              <w:rPr>
                <w:b/>
                <w:bCs/>
                <w:sz w:val="24"/>
                <w:lang w:val="en-IN"/>
              </w:rPr>
            </w:pPr>
            <w:r w:rsidRPr="003C3924">
              <w:rPr>
                <w:b/>
                <w:bCs/>
                <w:sz w:val="24"/>
                <w:lang w:val="en-IN"/>
              </w:rPr>
              <w:t>Code rectification</w:t>
            </w:r>
          </w:p>
        </w:tc>
      </w:tr>
      <w:tr w:rsidR="00404A3F" w:rsidRPr="003C3924" w:rsidTr="00321D5F">
        <w:trPr>
          <w:trHeight w:val="2721"/>
        </w:trPr>
        <w:tc>
          <w:tcPr>
            <w:tcW w:w="4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3C3924" w:rsidRDefault="00404A3F" w:rsidP="00347752">
            <w:pPr>
              <w:numPr>
                <w:ilvl w:val="0"/>
                <w:numId w:val="24"/>
              </w:numPr>
              <w:spacing w:line="360" w:lineRule="auto"/>
              <w:rPr>
                <w:sz w:val="24"/>
              </w:rPr>
            </w:pPr>
            <w:r w:rsidRPr="003C3924">
              <w:rPr>
                <w:sz w:val="24"/>
              </w:rPr>
              <w:t>not providing the return method correctly.</w:t>
            </w:r>
          </w:p>
          <w:p w:rsidR="00404A3F" w:rsidRPr="003C3924" w:rsidRDefault="00404A3F" w:rsidP="00347752">
            <w:pPr>
              <w:numPr>
                <w:ilvl w:val="0"/>
                <w:numId w:val="24"/>
              </w:numPr>
              <w:spacing w:line="360" w:lineRule="auto"/>
              <w:rPr>
                <w:b/>
                <w:bCs/>
                <w:sz w:val="24"/>
              </w:rPr>
            </w:pPr>
            <w:r w:rsidRPr="003C3924">
              <w:rPr>
                <w:sz w:val="24"/>
              </w:rPr>
              <w:t>Not mentioning super to obtain the super class constructor.</w:t>
            </w:r>
          </w:p>
        </w:tc>
        <w:tc>
          <w:tcPr>
            <w:tcW w:w="4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3C3924" w:rsidRDefault="00404A3F" w:rsidP="00347752">
            <w:pPr>
              <w:numPr>
                <w:ilvl w:val="0"/>
                <w:numId w:val="25"/>
              </w:numPr>
              <w:spacing w:line="360" w:lineRule="auto"/>
              <w:rPr>
                <w:sz w:val="24"/>
                <w:lang w:val="en-IN"/>
              </w:rPr>
            </w:pPr>
            <w:r w:rsidRPr="003C3924">
              <w:rPr>
                <w:sz w:val="24"/>
                <w:lang w:val="en-IN"/>
              </w:rPr>
              <w:t>After declaring methods, we must provide the return method correctly.</w:t>
            </w:r>
          </w:p>
          <w:p w:rsidR="00404A3F" w:rsidRPr="003C3924" w:rsidRDefault="00404A3F" w:rsidP="00347752">
            <w:pPr>
              <w:numPr>
                <w:ilvl w:val="0"/>
                <w:numId w:val="25"/>
              </w:numPr>
              <w:spacing w:line="360" w:lineRule="auto"/>
              <w:rPr>
                <w:sz w:val="24"/>
                <w:lang w:val="en-IN"/>
              </w:rPr>
            </w:pPr>
            <w:r w:rsidRPr="003C3924">
              <w:rPr>
                <w:sz w:val="24"/>
                <w:lang w:val="en-IN"/>
              </w:rPr>
              <w:t>To obtain the super class we need to mention super.</w:t>
            </w:r>
          </w:p>
          <w:p w:rsidR="00404A3F" w:rsidRPr="003C3924" w:rsidRDefault="00404A3F" w:rsidP="00321D5F">
            <w:pPr>
              <w:rPr>
                <w:sz w:val="24"/>
                <w:lang w:val="en-IN"/>
              </w:rPr>
            </w:pPr>
          </w:p>
        </w:tc>
      </w:tr>
    </w:tbl>
    <w:p w:rsidR="00404A3F" w:rsidRDefault="00404A3F" w:rsidP="00404A3F">
      <w:pPr>
        <w:rPr>
          <w:b/>
          <w:bCs/>
          <w:sz w:val="24"/>
          <w:lang w:val="en-IN"/>
        </w:rPr>
      </w:pPr>
    </w:p>
    <w:p w:rsidR="007012B7" w:rsidRDefault="007012B7" w:rsidP="007012B7">
      <w:pPr>
        <w:rPr>
          <w:b/>
          <w:bCs/>
          <w:sz w:val="24"/>
          <w:szCs w:val="24"/>
          <w:u w:val="single"/>
        </w:rPr>
      </w:pPr>
      <w:r w:rsidRPr="00420684">
        <w:rPr>
          <w:b/>
          <w:bCs/>
          <w:sz w:val="24"/>
          <w:szCs w:val="24"/>
          <w:u w:val="single"/>
        </w:rPr>
        <w:t>IMPORTANT POINTS:</w:t>
      </w:r>
    </w:p>
    <w:p w:rsidR="007012B7" w:rsidRPr="00420684" w:rsidRDefault="007012B7" w:rsidP="007012B7">
      <w:pPr>
        <w:rPr>
          <w:b/>
          <w:bCs/>
          <w:sz w:val="24"/>
          <w:szCs w:val="24"/>
          <w:u w:val="single"/>
        </w:rPr>
      </w:pPr>
    </w:p>
    <w:p w:rsidR="007012B7" w:rsidRPr="0041589C" w:rsidRDefault="007012B7" w:rsidP="007012B7">
      <w:pPr>
        <w:numPr>
          <w:ilvl w:val="0"/>
          <w:numId w:val="23"/>
        </w:numPr>
        <w:spacing w:line="360" w:lineRule="auto"/>
        <w:rPr>
          <w:bCs/>
          <w:sz w:val="24"/>
          <w:szCs w:val="24"/>
        </w:rPr>
      </w:pPr>
      <w:r w:rsidRPr="0041589C">
        <w:rPr>
          <w:bCs/>
          <w:sz w:val="24"/>
          <w:szCs w:val="24"/>
        </w:rPr>
        <w:t xml:space="preserve">To get the inputs from the user we use import </w:t>
      </w:r>
      <w:proofErr w:type="spellStart"/>
      <w:proofErr w:type="gramStart"/>
      <w:r w:rsidRPr="0041589C">
        <w:rPr>
          <w:bCs/>
          <w:sz w:val="24"/>
          <w:szCs w:val="24"/>
        </w:rPr>
        <w:t>java.util</w:t>
      </w:r>
      <w:proofErr w:type="gramEnd"/>
      <w:r w:rsidRPr="0041589C">
        <w:rPr>
          <w:bCs/>
          <w:sz w:val="24"/>
          <w:szCs w:val="24"/>
        </w:rPr>
        <w:t>.Scanner</w:t>
      </w:r>
      <w:proofErr w:type="spellEnd"/>
      <w:r w:rsidRPr="0041589C">
        <w:rPr>
          <w:bCs/>
          <w:sz w:val="24"/>
          <w:szCs w:val="24"/>
        </w:rPr>
        <w:t>; this is a package.</w:t>
      </w:r>
    </w:p>
    <w:p w:rsidR="007012B7" w:rsidRPr="0041589C" w:rsidRDefault="007012B7" w:rsidP="007012B7">
      <w:pPr>
        <w:numPr>
          <w:ilvl w:val="0"/>
          <w:numId w:val="23"/>
        </w:numPr>
        <w:spacing w:line="360" w:lineRule="auto"/>
        <w:rPr>
          <w:bCs/>
          <w:sz w:val="24"/>
          <w:szCs w:val="24"/>
        </w:rPr>
      </w:pPr>
      <w:r w:rsidRPr="0041589C">
        <w:rPr>
          <w:bCs/>
          <w:sz w:val="24"/>
          <w:szCs w:val="24"/>
        </w:rPr>
        <w:t>Scanner class is used to get the user input.</w:t>
      </w:r>
    </w:p>
    <w:p w:rsidR="007012B7" w:rsidRPr="0041589C" w:rsidRDefault="007012B7" w:rsidP="007012B7">
      <w:pPr>
        <w:numPr>
          <w:ilvl w:val="0"/>
          <w:numId w:val="23"/>
        </w:numPr>
        <w:spacing w:line="360" w:lineRule="auto"/>
        <w:rPr>
          <w:bCs/>
          <w:sz w:val="24"/>
          <w:szCs w:val="24"/>
        </w:rPr>
      </w:pPr>
      <w:r w:rsidRPr="0041589C">
        <w:rPr>
          <w:bCs/>
          <w:sz w:val="24"/>
          <w:szCs w:val="24"/>
        </w:rPr>
        <w:t xml:space="preserve">In </w:t>
      </w:r>
      <w:proofErr w:type="spellStart"/>
      <w:proofErr w:type="gramStart"/>
      <w:r w:rsidRPr="0041589C">
        <w:rPr>
          <w:bCs/>
          <w:sz w:val="24"/>
          <w:szCs w:val="24"/>
        </w:rPr>
        <w:t>java.util</w:t>
      </w:r>
      <w:proofErr w:type="gramEnd"/>
      <w:r w:rsidRPr="0041589C">
        <w:rPr>
          <w:bCs/>
          <w:sz w:val="24"/>
          <w:szCs w:val="24"/>
        </w:rPr>
        <w:t>.Scanner</w:t>
      </w:r>
      <w:proofErr w:type="spellEnd"/>
      <w:r w:rsidRPr="0041589C">
        <w:rPr>
          <w:bCs/>
          <w:sz w:val="24"/>
          <w:szCs w:val="24"/>
        </w:rPr>
        <w:t xml:space="preserve">, the </w:t>
      </w:r>
      <w:proofErr w:type="spellStart"/>
      <w:proofErr w:type="gramStart"/>
      <w:r w:rsidRPr="0041589C">
        <w:rPr>
          <w:bCs/>
          <w:sz w:val="24"/>
          <w:szCs w:val="24"/>
        </w:rPr>
        <w:t>java.util</w:t>
      </w:r>
      <w:proofErr w:type="spellEnd"/>
      <w:proofErr w:type="gramEnd"/>
      <w:r w:rsidRPr="0041589C">
        <w:rPr>
          <w:bCs/>
          <w:sz w:val="24"/>
          <w:szCs w:val="24"/>
        </w:rPr>
        <w:t xml:space="preserve"> is a package while Scanner is a class of the </w:t>
      </w:r>
      <w:proofErr w:type="spellStart"/>
      <w:proofErr w:type="gramStart"/>
      <w:r w:rsidRPr="0041589C">
        <w:rPr>
          <w:bCs/>
          <w:sz w:val="24"/>
          <w:szCs w:val="24"/>
        </w:rPr>
        <w:t>java.util</w:t>
      </w:r>
      <w:proofErr w:type="spellEnd"/>
      <w:proofErr w:type="gramEnd"/>
      <w:r w:rsidRPr="0041589C">
        <w:rPr>
          <w:bCs/>
          <w:sz w:val="24"/>
          <w:szCs w:val="24"/>
        </w:rPr>
        <w:t xml:space="preserve"> package.</w:t>
      </w:r>
    </w:p>
    <w:p w:rsidR="007012B7" w:rsidRPr="00014FAE" w:rsidRDefault="007012B7" w:rsidP="007012B7">
      <w:pPr>
        <w:pStyle w:val="ListParagraph"/>
        <w:numPr>
          <w:ilvl w:val="0"/>
          <w:numId w:val="23"/>
        </w:numPr>
        <w:spacing w:line="360" w:lineRule="auto"/>
        <w:rPr>
          <w:bCs/>
          <w:sz w:val="24"/>
          <w:szCs w:val="24"/>
        </w:rPr>
      </w:pPr>
      <w:r w:rsidRPr="00014FAE">
        <w:rPr>
          <w:bCs/>
          <w:sz w:val="24"/>
          <w:szCs w:val="24"/>
        </w:rPr>
        <w:t xml:space="preserve"> To import a whole package, end the sentence with an asterisk </w:t>
      </w:r>
      <w:proofErr w:type="gramStart"/>
      <w:r w:rsidRPr="00014FAE">
        <w:rPr>
          <w:bCs/>
          <w:sz w:val="24"/>
          <w:szCs w:val="24"/>
        </w:rPr>
        <w:t>sign(</w:t>
      </w:r>
      <w:proofErr w:type="gramEnd"/>
      <w:r w:rsidRPr="00014FAE">
        <w:rPr>
          <w:bCs/>
          <w:sz w:val="24"/>
          <w:szCs w:val="24"/>
        </w:rPr>
        <w:t>*).</w:t>
      </w: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347752" w:rsidRDefault="00347752" w:rsidP="00404A3F">
      <w:pPr>
        <w:tabs>
          <w:tab w:val="left" w:pos="2372"/>
        </w:tabs>
        <w:rPr>
          <w:sz w:val="24"/>
        </w:rPr>
      </w:pPr>
    </w:p>
    <w:p w:rsidR="007012B7" w:rsidRDefault="007012B7" w:rsidP="00404A3F">
      <w:pPr>
        <w:tabs>
          <w:tab w:val="left" w:pos="2372"/>
        </w:tabs>
        <w:rPr>
          <w:b/>
          <w:bCs/>
          <w:sz w:val="24"/>
          <w:u w:val="single"/>
          <w:lang w:val="en-IN"/>
        </w:rPr>
      </w:pPr>
    </w:p>
    <w:p w:rsidR="00404A3F" w:rsidRPr="00BE0BA5" w:rsidRDefault="00404A3F" w:rsidP="00404A3F">
      <w:pPr>
        <w:tabs>
          <w:tab w:val="left" w:pos="2372"/>
        </w:tabs>
        <w:rPr>
          <w:b/>
          <w:bCs/>
          <w:sz w:val="24"/>
          <w:u w:val="single"/>
          <w:lang w:val="en-IN"/>
        </w:rPr>
      </w:pPr>
      <w:r w:rsidRPr="00BE0BA5">
        <w:rPr>
          <w:b/>
          <w:bCs/>
          <w:sz w:val="24"/>
          <w:u w:val="single"/>
          <w:lang w:val="en-IN"/>
        </w:rPr>
        <w:t>PROGRAM-2:</w:t>
      </w:r>
    </w:p>
    <w:p w:rsidR="00404A3F" w:rsidRDefault="00404A3F" w:rsidP="00404A3F">
      <w:pPr>
        <w:tabs>
          <w:tab w:val="left" w:pos="2372"/>
        </w:tabs>
        <w:rPr>
          <w:sz w:val="24"/>
        </w:rPr>
      </w:pPr>
    </w:p>
    <w:p w:rsidR="00404A3F" w:rsidRPr="007012B7" w:rsidRDefault="00404A3F" w:rsidP="007012B7">
      <w:pPr>
        <w:tabs>
          <w:tab w:val="left" w:pos="2372"/>
        </w:tabs>
        <w:spacing w:line="360" w:lineRule="auto"/>
        <w:rPr>
          <w:sz w:val="24"/>
          <w:szCs w:val="24"/>
        </w:rPr>
      </w:pPr>
      <w:r w:rsidRPr="001D5A07">
        <w:rPr>
          <w:b/>
          <w:bCs/>
          <w:sz w:val="24"/>
          <w:u w:val="single"/>
          <w:lang w:val="en-IN"/>
        </w:rPr>
        <w:t>AIM:</w:t>
      </w:r>
      <w:r w:rsidRPr="007039AE">
        <w:rPr>
          <w:b/>
          <w:bCs/>
          <w:sz w:val="28"/>
          <w:szCs w:val="28"/>
          <w:u w:val="single"/>
          <w:lang w:val="en-IN"/>
        </w:rPr>
        <w:t xml:space="preserve"> </w:t>
      </w:r>
      <w:r w:rsidRPr="007012B7">
        <w:rPr>
          <w:sz w:val="24"/>
          <w:szCs w:val="24"/>
        </w:rPr>
        <w:t xml:space="preserve">A vehicle rental company wants to develop a system that maintains information about different types of </w:t>
      </w:r>
      <w:proofErr w:type="spellStart"/>
      <w:r w:rsidRPr="007012B7">
        <w:rPr>
          <w:sz w:val="24"/>
          <w:szCs w:val="24"/>
        </w:rPr>
        <w:t>vechicles</w:t>
      </w:r>
      <w:proofErr w:type="spellEnd"/>
      <w:r w:rsidRPr="007012B7">
        <w:rPr>
          <w:sz w:val="24"/>
          <w:szCs w:val="24"/>
        </w:rPr>
        <w:t xml:space="preserve"> available for rent the company rents out cars and bikes, and they need a program to store details about each vehicle, such as brand and </w:t>
      </w:r>
      <w:proofErr w:type="gramStart"/>
      <w:r w:rsidRPr="007012B7">
        <w:rPr>
          <w:sz w:val="24"/>
          <w:szCs w:val="24"/>
        </w:rPr>
        <w:t>speed( should</w:t>
      </w:r>
      <w:proofErr w:type="gramEnd"/>
      <w:r w:rsidRPr="007012B7">
        <w:rPr>
          <w:sz w:val="24"/>
          <w:szCs w:val="24"/>
        </w:rPr>
        <w:t xml:space="preserve"> be in super class)</w:t>
      </w:r>
    </w:p>
    <w:p w:rsidR="00404A3F" w:rsidRPr="007012B7" w:rsidRDefault="00404A3F" w:rsidP="007012B7">
      <w:pPr>
        <w:numPr>
          <w:ilvl w:val="0"/>
          <w:numId w:val="27"/>
        </w:numPr>
        <w:tabs>
          <w:tab w:val="left" w:pos="2372"/>
        </w:tabs>
        <w:spacing w:line="360" w:lineRule="auto"/>
        <w:rPr>
          <w:sz w:val="24"/>
          <w:szCs w:val="24"/>
        </w:rPr>
      </w:pPr>
      <w:r w:rsidRPr="007012B7">
        <w:rPr>
          <w:sz w:val="24"/>
          <w:szCs w:val="24"/>
        </w:rPr>
        <w:t xml:space="preserve">cars should have an additional property: </w:t>
      </w:r>
      <w:proofErr w:type="spellStart"/>
      <w:proofErr w:type="gramStart"/>
      <w:r w:rsidRPr="007012B7">
        <w:rPr>
          <w:sz w:val="24"/>
          <w:szCs w:val="24"/>
        </w:rPr>
        <w:t>no.of</w:t>
      </w:r>
      <w:proofErr w:type="spellEnd"/>
      <w:proofErr w:type="gramEnd"/>
      <w:r w:rsidRPr="007012B7">
        <w:rPr>
          <w:sz w:val="24"/>
          <w:szCs w:val="24"/>
        </w:rPr>
        <w:t xml:space="preserve"> doors</w:t>
      </w:r>
    </w:p>
    <w:p w:rsidR="00404A3F" w:rsidRPr="007012B7" w:rsidRDefault="00404A3F" w:rsidP="007012B7">
      <w:pPr>
        <w:numPr>
          <w:ilvl w:val="0"/>
          <w:numId w:val="27"/>
        </w:numPr>
        <w:tabs>
          <w:tab w:val="left" w:pos="2372"/>
        </w:tabs>
        <w:spacing w:line="360" w:lineRule="auto"/>
        <w:rPr>
          <w:sz w:val="24"/>
          <w:szCs w:val="24"/>
        </w:rPr>
      </w:pPr>
      <w:r w:rsidRPr="007012B7">
        <w:rPr>
          <w:sz w:val="24"/>
          <w:szCs w:val="24"/>
        </w:rPr>
        <w:t>Bikes should have a property indicating whether they have gears or not.</w:t>
      </w:r>
    </w:p>
    <w:p w:rsidR="00404A3F" w:rsidRPr="007012B7" w:rsidRDefault="00404A3F" w:rsidP="007012B7">
      <w:pPr>
        <w:numPr>
          <w:ilvl w:val="0"/>
          <w:numId w:val="27"/>
        </w:numPr>
        <w:tabs>
          <w:tab w:val="left" w:pos="2372"/>
        </w:tabs>
        <w:spacing w:line="360" w:lineRule="auto"/>
        <w:rPr>
          <w:sz w:val="24"/>
          <w:szCs w:val="24"/>
        </w:rPr>
      </w:pPr>
      <w:r w:rsidRPr="007012B7">
        <w:rPr>
          <w:sz w:val="24"/>
          <w:szCs w:val="24"/>
        </w:rPr>
        <w:t>The system should also include a function to display details about each vehicle and indicate when a vehicle is starting.</w:t>
      </w:r>
    </w:p>
    <w:p w:rsidR="00404A3F" w:rsidRPr="007012B7" w:rsidRDefault="00404A3F" w:rsidP="007012B7">
      <w:pPr>
        <w:pStyle w:val="ListParagraph"/>
        <w:numPr>
          <w:ilvl w:val="0"/>
          <w:numId w:val="27"/>
        </w:numPr>
        <w:tabs>
          <w:tab w:val="left" w:pos="2372"/>
        </w:tabs>
        <w:spacing w:line="360" w:lineRule="auto"/>
        <w:rPr>
          <w:sz w:val="24"/>
          <w:szCs w:val="24"/>
        </w:rPr>
      </w:pPr>
      <w:r w:rsidRPr="007012B7">
        <w:rPr>
          <w:sz w:val="24"/>
          <w:szCs w:val="24"/>
        </w:rPr>
        <w:t>Every class should have a constructor</w:t>
      </w:r>
    </w:p>
    <w:p w:rsidR="00404A3F" w:rsidRPr="00CD298D" w:rsidRDefault="00404A3F" w:rsidP="007012B7">
      <w:pPr>
        <w:tabs>
          <w:tab w:val="left" w:pos="2372"/>
        </w:tabs>
        <w:spacing w:line="360" w:lineRule="auto"/>
        <w:rPr>
          <w:b/>
          <w:bCs/>
          <w:sz w:val="24"/>
          <w:u w:val="single"/>
        </w:rPr>
      </w:pPr>
      <w:r w:rsidRPr="00CD298D">
        <w:rPr>
          <w:b/>
          <w:bCs/>
          <w:sz w:val="24"/>
          <w:u w:val="single"/>
        </w:rPr>
        <w:t xml:space="preserve">Question: </w:t>
      </w:r>
    </w:p>
    <w:p w:rsidR="00404A3F" w:rsidRPr="007012B7" w:rsidRDefault="00404A3F" w:rsidP="007012B7">
      <w:pPr>
        <w:numPr>
          <w:ilvl w:val="0"/>
          <w:numId w:val="28"/>
        </w:numPr>
        <w:tabs>
          <w:tab w:val="left" w:pos="2372"/>
        </w:tabs>
        <w:spacing w:line="360" w:lineRule="auto"/>
        <w:rPr>
          <w:bCs/>
          <w:sz w:val="24"/>
        </w:rPr>
      </w:pPr>
      <w:r w:rsidRPr="002D2181">
        <w:rPr>
          <w:bCs/>
          <w:sz w:val="24"/>
        </w:rPr>
        <w:t xml:space="preserve">Which oops concept is used in the above program </w:t>
      </w:r>
    </w:p>
    <w:p w:rsidR="00404A3F" w:rsidRPr="002D2181" w:rsidRDefault="00404A3F" w:rsidP="007012B7">
      <w:pPr>
        <w:numPr>
          <w:ilvl w:val="0"/>
          <w:numId w:val="28"/>
        </w:numPr>
        <w:tabs>
          <w:tab w:val="left" w:pos="2372"/>
        </w:tabs>
        <w:spacing w:line="360" w:lineRule="auto"/>
        <w:rPr>
          <w:bCs/>
          <w:sz w:val="24"/>
        </w:rPr>
      </w:pPr>
      <w:r w:rsidRPr="002D2181">
        <w:rPr>
          <w:bCs/>
          <w:sz w:val="24"/>
        </w:rPr>
        <w:t>If the company decides to add a new type of vehicle, Truck, how would you modify the program?</w:t>
      </w:r>
    </w:p>
    <w:p w:rsidR="00404A3F" w:rsidRPr="002D2181" w:rsidRDefault="00404A3F" w:rsidP="007012B7">
      <w:pPr>
        <w:numPr>
          <w:ilvl w:val="0"/>
          <w:numId w:val="29"/>
        </w:numPr>
        <w:tabs>
          <w:tab w:val="left" w:pos="2372"/>
        </w:tabs>
        <w:spacing w:line="360" w:lineRule="auto"/>
        <w:rPr>
          <w:bCs/>
          <w:sz w:val="24"/>
        </w:rPr>
      </w:pPr>
      <w:r w:rsidRPr="002D2181">
        <w:rPr>
          <w:bCs/>
          <w:sz w:val="24"/>
        </w:rPr>
        <w:t>Truck should include an additional property capacity (in tons)</w:t>
      </w:r>
    </w:p>
    <w:p w:rsidR="00404A3F" w:rsidRPr="002D2181" w:rsidRDefault="00404A3F" w:rsidP="007012B7">
      <w:pPr>
        <w:numPr>
          <w:ilvl w:val="0"/>
          <w:numId w:val="29"/>
        </w:numPr>
        <w:tabs>
          <w:tab w:val="left" w:pos="2372"/>
        </w:tabs>
        <w:spacing w:line="360" w:lineRule="auto"/>
        <w:rPr>
          <w:bCs/>
          <w:sz w:val="24"/>
        </w:rPr>
      </w:pPr>
      <w:r w:rsidRPr="002D2181">
        <w:rPr>
          <w:bCs/>
          <w:sz w:val="24"/>
        </w:rPr>
        <w:t xml:space="preserve">Create a </w:t>
      </w:r>
      <w:proofErr w:type="spellStart"/>
      <w:proofErr w:type="gramStart"/>
      <w:r w:rsidRPr="002D2181">
        <w:rPr>
          <w:bCs/>
          <w:sz w:val="24"/>
        </w:rPr>
        <w:t>showTruckdetails</w:t>
      </w:r>
      <w:proofErr w:type="spellEnd"/>
      <w:r w:rsidRPr="002D2181">
        <w:rPr>
          <w:bCs/>
          <w:sz w:val="24"/>
        </w:rPr>
        <w:t>(</w:t>
      </w:r>
      <w:proofErr w:type="gramEnd"/>
      <w:r w:rsidRPr="002D2181">
        <w:rPr>
          <w:bCs/>
          <w:sz w:val="24"/>
        </w:rPr>
        <w:t>) method to display the truck’s capacity.</w:t>
      </w:r>
    </w:p>
    <w:p w:rsidR="00404A3F" w:rsidRDefault="00404A3F" w:rsidP="007012B7">
      <w:pPr>
        <w:numPr>
          <w:ilvl w:val="0"/>
          <w:numId w:val="29"/>
        </w:numPr>
        <w:tabs>
          <w:tab w:val="left" w:pos="2372"/>
        </w:tabs>
        <w:spacing w:line="360" w:lineRule="auto"/>
        <w:rPr>
          <w:bCs/>
          <w:sz w:val="24"/>
        </w:rPr>
      </w:pPr>
      <w:r w:rsidRPr="002D2181">
        <w:rPr>
          <w:bCs/>
          <w:sz w:val="24"/>
        </w:rPr>
        <w:t>Write a constructor for Truck that initializes all properties</w:t>
      </w:r>
    </w:p>
    <w:p w:rsidR="00404A3F" w:rsidRPr="002D2181" w:rsidRDefault="00404A3F" w:rsidP="007012B7">
      <w:pPr>
        <w:tabs>
          <w:tab w:val="left" w:pos="2372"/>
        </w:tabs>
        <w:spacing w:line="360" w:lineRule="auto"/>
        <w:ind w:left="1080"/>
        <w:rPr>
          <w:bCs/>
          <w:sz w:val="24"/>
        </w:rPr>
      </w:pPr>
    </w:p>
    <w:p w:rsidR="00404A3F" w:rsidRPr="002D2181" w:rsidRDefault="00404A3F" w:rsidP="007012B7">
      <w:pPr>
        <w:numPr>
          <w:ilvl w:val="0"/>
          <w:numId w:val="28"/>
        </w:numPr>
        <w:tabs>
          <w:tab w:val="left" w:pos="2372"/>
        </w:tabs>
        <w:spacing w:line="360" w:lineRule="auto"/>
        <w:rPr>
          <w:bCs/>
          <w:sz w:val="24"/>
        </w:rPr>
      </w:pPr>
      <w:r w:rsidRPr="002D2181">
        <w:rPr>
          <w:bCs/>
          <w:sz w:val="24"/>
        </w:rPr>
        <w:t>Implement the truck class and update the main method to create a Truck object and also create an object for car and bike sub classes Finally, display the details.</w:t>
      </w:r>
    </w:p>
    <w:p w:rsidR="00404A3F" w:rsidRDefault="00404A3F" w:rsidP="007012B7">
      <w:pPr>
        <w:tabs>
          <w:tab w:val="left" w:pos="2372"/>
        </w:tabs>
        <w:spacing w:line="360" w:lineRule="auto"/>
        <w:rPr>
          <w:b/>
          <w:bCs/>
          <w:sz w:val="24"/>
          <w:u w:val="single"/>
        </w:rPr>
      </w:pPr>
      <w:r w:rsidRPr="00A866F7">
        <w:rPr>
          <w:b/>
          <w:bCs/>
          <w:sz w:val="24"/>
          <w:u w:val="single"/>
        </w:rPr>
        <w:t>IMPORTANT POINTS:</w:t>
      </w:r>
    </w:p>
    <w:p w:rsidR="00404A3F" w:rsidRPr="002E392A" w:rsidRDefault="00404A3F" w:rsidP="007012B7">
      <w:pPr>
        <w:numPr>
          <w:ilvl w:val="0"/>
          <w:numId w:val="30"/>
        </w:numPr>
        <w:tabs>
          <w:tab w:val="left" w:pos="2372"/>
        </w:tabs>
        <w:spacing w:line="360" w:lineRule="auto"/>
        <w:rPr>
          <w:sz w:val="24"/>
        </w:rPr>
      </w:pPr>
      <w:r w:rsidRPr="002E392A">
        <w:rPr>
          <w:sz w:val="24"/>
        </w:rPr>
        <w:t>a constructor helps in initializing an object that doesn't exist.</w:t>
      </w:r>
    </w:p>
    <w:p w:rsidR="00404A3F" w:rsidRPr="002E392A" w:rsidRDefault="00404A3F" w:rsidP="007012B7">
      <w:pPr>
        <w:numPr>
          <w:ilvl w:val="0"/>
          <w:numId w:val="30"/>
        </w:numPr>
        <w:tabs>
          <w:tab w:val="left" w:pos="2372"/>
        </w:tabs>
        <w:spacing w:line="360" w:lineRule="auto"/>
        <w:rPr>
          <w:sz w:val="24"/>
        </w:rPr>
      </w:pPr>
      <w:r w:rsidRPr="002E392A">
        <w:rPr>
          <w:sz w:val="24"/>
        </w:rPr>
        <w:t>a method performs functions on pre-constructed or already developed objects.</w:t>
      </w:r>
    </w:p>
    <w:p w:rsidR="00404A3F" w:rsidRPr="002E392A" w:rsidRDefault="00404A3F" w:rsidP="007012B7">
      <w:pPr>
        <w:numPr>
          <w:ilvl w:val="0"/>
          <w:numId w:val="30"/>
        </w:numPr>
        <w:tabs>
          <w:tab w:val="left" w:pos="2372"/>
        </w:tabs>
        <w:spacing w:line="360" w:lineRule="auto"/>
        <w:rPr>
          <w:sz w:val="24"/>
        </w:rPr>
      </w:pPr>
      <w:r w:rsidRPr="002E392A">
        <w:rPr>
          <w:sz w:val="24"/>
        </w:rPr>
        <w:t>a double method can represent more decimal point numbers than float method.</w:t>
      </w:r>
    </w:p>
    <w:p w:rsidR="00404A3F" w:rsidRPr="002E392A" w:rsidRDefault="00404A3F" w:rsidP="007012B7">
      <w:pPr>
        <w:numPr>
          <w:ilvl w:val="0"/>
          <w:numId w:val="30"/>
        </w:numPr>
        <w:tabs>
          <w:tab w:val="left" w:pos="2372"/>
        </w:tabs>
        <w:spacing w:line="360" w:lineRule="auto"/>
        <w:rPr>
          <w:sz w:val="24"/>
        </w:rPr>
      </w:pPr>
      <w:r w:rsidRPr="002E392A">
        <w:rPr>
          <w:sz w:val="24"/>
        </w:rPr>
        <w:t>the void keyword in java is used to specify that a method does not return any value. it is a return type that indicates the method performs a function and doesn't produce a result.</w:t>
      </w:r>
    </w:p>
    <w:p w:rsidR="00404A3F" w:rsidRPr="000F7D03" w:rsidRDefault="00404A3F" w:rsidP="007012B7">
      <w:pPr>
        <w:tabs>
          <w:tab w:val="left" w:pos="2372"/>
        </w:tabs>
        <w:spacing w:line="360" w:lineRule="auto"/>
        <w:rPr>
          <w:b/>
          <w:sz w:val="24"/>
          <w:u w:val="single"/>
        </w:rPr>
      </w:pPr>
      <w:r w:rsidRPr="000F7D03">
        <w:rPr>
          <w:b/>
          <w:sz w:val="24"/>
          <w:u w:val="single"/>
        </w:rPr>
        <w:t>Answer for Q1:</w:t>
      </w:r>
    </w:p>
    <w:p w:rsidR="00347752" w:rsidRDefault="00404A3F" w:rsidP="007012B7">
      <w:pPr>
        <w:tabs>
          <w:tab w:val="left" w:pos="2372"/>
        </w:tabs>
        <w:spacing w:line="360" w:lineRule="auto"/>
        <w:rPr>
          <w:bCs/>
          <w:sz w:val="24"/>
        </w:rPr>
      </w:pPr>
      <w:r w:rsidRPr="00CE1011">
        <w:rPr>
          <w:bCs/>
          <w:sz w:val="24"/>
        </w:rPr>
        <w:t>The oops concepts used in the above program are: Inheritance, encapsulation, polymorphism, abstraction.</w:t>
      </w:r>
    </w:p>
    <w:p w:rsidR="007012B7" w:rsidRDefault="007012B7" w:rsidP="000D08AF">
      <w:pPr>
        <w:tabs>
          <w:tab w:val="left" w:pos="2372"/>
        </w:tabs>
        <w:rPr>
          <w:b/>
          <w:bCs/>
          <w:sz w:val="24"/>
          <w:u w:val="single"/>
        </w:rPr>
      </w:pPr>
    </w:p>
    <w:p w:rsidR="007012B7" w:rsidRDefault="007012B7" w:rsidP="000D08AF">
      <w:pPr>
        <w:tabs>
          <w:tab w:val="left" w:pos="2372"/>
        </w:tabs>
        <w:rPr>
          <w:b/>
          <w:bCs/>
          <w:sz w:val="24"/>
          <w:u w:val="single"/>
        </w:rPr>
      </w:pPr>
    </w:p>
    <w:p w:rsidR="007012B7" w:rsidRDefault="007012B7" w:rsidP="000D08AF">
      <w:pPr>
        <w:tabs>
          <w:tab w:val="left" w:pos="2372"/>
        </w:tabs>
        <w:rPr>
          <w:b/>
          <w:bCs/>
          <w:sz w:val="24"/>
          <w:u w:val="single"/>
        </w:rPr>
      </w:pPr>
    </w:p>
    <w:p w:rsidR="007012B7" w:rsidRDefault="007012B7" w:rsidP="000D08AF">
      <w:pPr>
        <w:tabs>
          <w:tab w:val="left" w:pos="2372"/>
        </w:tabs>
        <w:rPr>
          <w:b/>
          <w:bCs/>
          <w:sz w:val="24"/>
          <w:u w:val="single"/>
        </w:rPr>
      </w:pPr>
    </w:p>
    <w:p w:rsidR="000D08AF" w:rsidRDefault="000D08AF" w:rsidP="000D08AF">
      <w:pPr>
        <w:tabs>
          <w:tab w:val="left" w:pos="2372"/>
        </w:tabs>
        <w:rPr>
          <w:b/>
          <w:bCs/>
          <w:sz w:val="24"/>
          <w:u w:val="single"/>
        </w:rPr>
      </w:pPr>
      <w:r w:rsidRPr="001151CA">
        <w:rPr>
          <w:b/>
          <w:bCs/>
          <w:sz w:val="24"/>
          <w:u w:val="single"/>
        </w:rPr>
        <w:lastRenderedPageBreak/>
        <w:t>CLASS DIAGR</w:t>
      </w:r>
      <w:r>
        <w:rPr>
          <w:b/>
          <w:bCs/>
          <w:sz w:val="24"/>
          <w:u w:val="single"/>
        </w:rPr>
        <w:t>AM:</w:t>
      </w:r>
    </w:p>
    <w:p w:rsidR="000D08AF" w:rsidRDefault="000D08AF" w:rsidP="000D08AF">
      <w:pPr>
        <w:tabs>
          <w:tab w:val="left" w:pos="2372"/>
        </w:tabs>
        <w:rPr>
          <w:b/>
          <w:bCs/>
          <w:sz w:val="24"/>
          <w:u w:val="single"/>
        </w:rPr>
      </w:pPr>
    </w:p>
    <w:p w:rsidR="007012B7" w:rsidRDefault="007012B7" w:rsidP="000D08AF">
      <w:pPr>
        <w:tabs>
          <w:tab w:val="left" w:pos="2372"/>
        </w:tabs>
        <w:rPr>
          <w:b/>
          <w:bCs/>
          <w:sz w:val="24"/>
          <w:u w:val="single"/>
        </w:rPr>
      </w:pPr>
    </w:p>
    <w:tbl>
      <w:tblPr>
        <w:tblStyle w:val="TableGrid"/>
        <w:tblpPr w:leftFromText="180" w:rightFromText="180" w:vertAnchor="page" w:horzAnchor="page" w:tblpX="3505" w:tblpY="2161"/>
        <w:tblW w:w="0" w:type="auto"/>
        <w:tblLook w:val="04A0" w:firstRow="1" w:lastRow="0" w:firstColumn="1" w:lastColumn="0" w:noHBand="0" w:noVBand="1"/>
      </w:tblPr>
      <w:tblGrid>
        <w:gridCol w:w="2890"/>
      </w:tblGrid>
      <w:tr w:rsidR="000D08AF" w:rsidRPr="004A6A4A" w:rsidTr="000D08AF">
        <w:trPr>
          <w:trHeight w:val="477"/>
        </w:trPr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08AF" w:rsidRPr="004A6A4A" w:rsidRDefault="000D08AF" w:rsidP="000D08AF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</w:rPr>
              <w:t xml:space="preserve">               Vehicle</w:t>
            </w:r>
          </w:p>
        </w:tc>
      </w:tr>
      <w:tr w:rsidR="000D08AF" w:rsidRPr="004A6A4A" w:rsidTr="000D08AF">
        <w:trPr>
          <w:trHeight w:val="865"/>
        </w:trPr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08AF" w:rsidRPr="004A6A4A" w:rsidRDefault="000D08AF" w:rsidP="000D08AF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</w:rPr>
              <w:t>-</w:t>
            </w:r>
            <w:proofErr w:type="gramStart"/>
            <w:r w:rsidRPr="004A6A4A">
              <w:rPr>
                <w:sz w:val="24"/>
              </w:rPr>
              <w:t>Brand :</w:t>
            </w:r>
            <w:proofErr w:type="gramEnd"/>
            <w:r w:rsidRPr="004A6A4A">
              <w:rPr>
                <w:sz w:val="24"/>
              </w:rPr>
              <w:t xml:space="preserve"> string</w:t>
            </w:r>
          </w:p>
          <w:p w:rsidR="000D08AF" w:rsidRPr="004A6A4A" w:rsidRDefault="000D08AF" w:rsidP="000D08AF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</w:rPr>
              <w:t>-Speed: int</w:t>
            </w:r>
          </w:p>
          <w:p w:rsidR="000D08AF" w:rsidRPr="004A6A4A" w:rsidRDefault="000D08AF" w:rsidP="000D08AF">
            <w:pPr>
              <w:tabs>
                <w:tab w:val="left" w:pos="2372"/>
              </w:tabs>
              <w:rPr>
                <w:sz w:val="24"/>
              </w:rPr>
            </w:pPr>
          </w:p>
        </w:tc>
      </w:tr>
      <w:tr w:rsidR="000D08AF" w:rsidRPr="004A6A4A" w:rsidTr="000D08AF">
        <w:trPr>
          <w:trHeight w:val="1229"/>
        </w:trPr>
        <w:tc>
          <w:tcPr>
            <w:tcW w:w="2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08AF" w:rsidRPr="004A6A4A" w:rsidRDefault="000D08AF" w:rsidP="000D08AF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</w:rPr>
              <w:t xml:space="preserve">+ </w:t>
            </w:r>
            <w:proofErr w:type="spellStart"/>
            <w:r w:rsidRPr="004A6A4A">
              <w:rPr>
                <w:sz w:val="24"/>
              </w:rPr>
              <w:t>init</w:t>
            </w:r>
            <w:proofErr w:type="spellEnd"/>
            <w:r w:rsidRPr="004A6A4A">
              <w:rPr>
                <w:sz w:val="24"/>
              </w:rPr>
              <w:t xml:space="preserve"> (brand, speed)</w:t>
            </w:r>
          </w:p>
          <w:p w:rsidR="000D08AF" w:rsidRPr="004A6A4A" w:rsidRDefault="000D08AF" w:rsidP="000D08AF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</w:rPr>
              <w:t xml:space="preserve">+ </w:t>
            </w:r>
            <w:proofErr w:type="spellStart"/>
            <w:r w:rsidRPr="004A6A4A">
              <w:rPr>
                <w:sz w:val="24"/>
              </w:rPr>
              <w:t>start_</w:t>
            </w:r>
            <w:proofErr w:type="gramStart"/>
            <w:r w:rsidRPr="004A6A4A">
              <w:rPr>
                <w:sz w:val="24"/>
              </w:rPr>
              <w:t>vehicle</w:t>
            </w:r>
            <w:proofErr w:type="spellEnd"/>
            <w:r w:rsidRPr="004A6A4A">
              <w:rPr>
                <w:sz w:val="24"/>
              </w:rPr>
              <w:t>(</w:t>
            </w:r>
            <w:proofErr w:type="gramEnd"/>
            <w:r w:rsidRPr="004A6A4A">
              <w:rPr>
                <w:sz w:val="24"/>
              </w:rPr>
              <w:t>)</w:t>
            </w:r>
          </w:p>
          <w:p w:rsidR="000D08AF" w:rsidRPr="004A6A4A" w:rsidRDefault="000D08AF" w:rsidP="000D08AF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</w:rPr>
              <w:t xml:space="preserve">+ </w:t>
            </w:r>
            <w:proofErr w:type="spellStart"/>
            <w:r w:rsidRPr="004A6A4A">
              <w:rPr>
                <w:sz w:val="24"/>
              </w:rPr>
              <w:t>display_</w:t>
            </w:r>
            <w:proofErr w:type="gramStart"/>
            <w:r w:rsidRPr="004A6A4A">
              <w:rPr>
                <w:sz w:val="24"/>
              </w:rPr>
              <w:t>details</w:t>
            </w:r>
            <w:proofErr w:type="spellEnd"/>
            <w:r w:rsidRPr="004A6A4A">
              <w:rPr>
                <w:sz w:val="24"/>
              </w:rPr>
              <w:t>(</w:t>
            </w:r>
            <w:proofErr w:type="gramEnd"/>
            <w:r w:rsidRPr="004A6A4A">
              <w:rPr>
                <w:sz w:val="24"/>
              </w:rPr>
              <w:t>)</w:t>
            </w:r>
          </w:p>
          <w:p w:rsidR="000D08AF" w:rsidRPr="004A6A4A" w:rsidRDefault="000D08AF" w:rsidP="000D08AF">
            <w:pPr>
              <w:tabs>
                <w:tab w:val="left" w:pos="2372"/>
              </w:tabs>
              <w:rPr>
                <w:sz w:val="24"/>
              </w:rPr>
            </w:pPr>
          </w:p>
        </w:tc>
      </w:tr>
    </w:tbl>
    <w:p w:rsidR="000D08AF" w:rsidRDefault="000D08AF" w:rsidP="000D08AF">
      <w:pPr>
        <w:tabs>
          <w:tab w:val="left" w:pos="2372"/>
        </w:tabs>
        <w:rPr>
          <w:b/>
          <w:bCs/>
          <w:sz w:val="24"/>
          <w:u w:val="single"/>
        </w:rPr>
      </w:pPr>
    </w:p>
    <w:p w:rsidR="000D08AF" w:rsidRDefault="000D08AF" w:rsidP="000D08AF">
      <w:pPr>
        <w:tabs>
          <w:tab w:val="left" w:pos="2372"/>
        </w:tabs>
        <w:rPr>
          <w:b/>
          <w:bCs/>
          <w:sz w:val="24"/>
          <w:u w:val="single"/>
        </w:rPr>
      </w:pPr>
    </w:p>
    <w:p w:rsidR="000D08AF" w:rsidRDefault="000D08AF" w:rsidP="000D08AF">
      <w:pPr>
        <w:tabs>
          <w:tab w:val="left" w:pos="2372"/>
        </w:tabs>
        <w:rPr>
          <w:b/>
          <w:bCs/>
          <w:sz w:val="24"/>
          <w:u w:val="single"/>
        </w:rPr>
      </w:pPr>
    </w:p>
    <w:p w:rsidR="000D08AF" w:rsidRDefault="000D08AF" w:rsidP="000D08AF">
      <w:pPr>
        <w:tabs>
          <w:tab w:val="left" w:pos="2372"/>
        </w:tabs>
        <w:rPr>
          <w:b/>
          <w:bCs/>
          <w:sz w:val="24"/>
          <w:u w:val="single"/>
        </w:rPr>
      </w:pPr>
    </w:p>
    <w:p w:rsidR="000D08AF" w:rsidRDefault="000D08AF" w:rsidP="000D08AF">
      <w:pPr>
        <w:tabs>
          <w:tab w:val="left" w:pos="2372"/>
        </w:tabs>
        <w:rPr>
          <w:sz w:val="24"/>
        </w:rPr>
      </w:pPr>
      <w:r>
        <w:rPr>
          <w:sz w:val="24"/>
        </w:rPr>
        <w:t xml:space="preserve"> </w:t>
      </w: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bCs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bCs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sz w:val="24"/>
        </w:rPr>
      </w:pPr>
    </w:p>
    <w:p w:rsidR="000D08AF" w:rsidRPr="004A6A4A" w:rsidRDefault="000D08AF" w:rsidP="000D08AF">
      <w:pPr>
        <w:tabs>
          <w:tab w:val="left" w:pos="2372"/>
        </w:tabs>
        <w:rPr>
          <w:sz w:val="24"/>
        </w:rPr>
      </w:pPr>
    </w:p>
    <w:p w:rsidR="000D08AF" w:rsidRPr="004A6A4A" w:rsidRDefault="000D08AF" w:rsidP="000D08AF">
      <w:pPr>
        <w:tabs>
          <w:tab w:val="left" w:pos="2372"/>
        </w:tabs>
        <w:rPr>
          <w:sz w:val="24"/>
        </w:rPr>
      </w:pPr>
    </w:p>
    <w:p w:rsidR="000D08AF" w:rsidRPr="004A6A4A" w:rsidRDefault="000D08AF" w:rsidP="000D08AF">
      <w:pPr>
        <w:tabs>
          <w:tab w:val="left" w:pos="2372"/>
        </w:tabs>
        <w:rPr>
          <w:sz w:val="24"/>
        </w:rPr>
      </w:pPr>
      <w:r w:rsidRPr="004A6A4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2132131" wp14:editId="02ED15FE">
                <wp:simplePos x="0" y="0"/>
                <wp:positionH relativeFrom="margin">
                  <wp:posOffset>2704465</wp:posOffset>
                </wp:positionH>
                <wp:positionV relativeFrom="paragraph">
                  <wp:posOffset>175260</wp:posOffset>
                </wp:positionV>
                <wp:extent cx="45719" cy="3169920"/>
                <wp:effectExtent l="76200" t="0" r="50165" b="49530"/>
                <wp:wrapNone/>
                <wp:docPr id="96598978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69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CB041D" id="Straight Arrow Connector 15" o:spid="_x0000_s1026" type="#_x0000_t32" style="position:absolute;margin-left:212.95pt;margin-top:13.8pt;width:3.6pt;height:249.6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</w:p>
    <w:p w:rsidR="000D08AF" w:rsidRPr="004A6A4A" w:rsidRDefault="000D08AF" w:rsidP="000D08AF">
      <w:pPr>
        <w:tabs>
          <w:tab w:val="left" w:pos="2372"/>
        </w:tabs>
        <w:rPr>
          <w:sz w:val="24"/>
        </w:rPr>
      </w:pPr>
      <w:r w:rsidRPr="004A6A4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71714C" wp14:editId="071465C4">
                <wp:simplePos x="0" y="0"/>
                <wp:positionH relativeFrom="column">
                  <wp:posOffset>1653540</wp:posOffset>
                </wp:positionH>
                <wp:positionV relativeFrom="paragraph">
                  <wp:posOffset>7621</wp:posOffset>
                </wp:positionV>
                <wp:extent cx="1097280" cy="944880"/>
                <wp:effectExtent l="38100" t="0" r="26670" b="64770"/>
                <wp:wrapNone/>
                <wp:docPr id="1286757727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7280" cy="944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9C85B4" id="Straight Arrow Connector 14" o:spid="_x0000_s1026" type="#_x0000_t32" style="position:absolute;margin-left:130.2pt;margin-top:.6pt;width:86.4pt;height:74.4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" strokecolor="black [3200]" strokeweight="1pt">
                <v:stroke endarrow="block" joinstyle="miter"/>
              </v:shape>
            </w:pict>
          </mc:Fallback>
        </mc:AlternateContent>
      </w:r>
      <w:r w:rsidRPr="004A6A4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90C747" wp14:editId="3139B5AD">
                <wp:simplePos x="0" y="0"/>
                <wp:positionH relativeFrom="column">
                  <wp:posOffset>2766061</wp:posOffset>
                </wp:positionH>
                <wp:positionV relativeFrom="paragraph">
                  <wp:posOffset>7620</wp:posOffset>
                </wp:positionV>
                <wp:extent cx="1287780" cy="1051560"/>
                <wp:effectExtent l="0" t="0" r="83820" b="53340"/>
                <wp:wrapNone/>
                <wp:docPr id="2134013540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7780" cy="1051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C1104" id="Straight Arrow Connector 16" o:spid="_x0000_s1026" type="#_x0000_t32" style="position:absolute;margin-left:217.8pt;margin-top:.6pt;width:101.4pt;height:82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" strokecolor="black [3200]" strokeweight="1pt">
                <v:stroke endarrow="block" joinstyle="miter"/>
              </v:shape>
            </w:pict>
          </mc:Fallback>
        </mc:AlternateContent>
      </w:r>
    </w:p>
    <w:p w:rsidR="000D08AF" w:rsidRPr="004A6A4A" w:rsidRDefault="000D08AF" w:rsidP="000D08AF">
      <w:pPr>
        <w:tabs>
          <w:tab w:val="left" w:pos="2372"/>
        </w:tabs>
        <w:rPr>
          <w:sz w:val="24"/>
        </w:rPr>
      </w:pPr>
    </w:p>
    <w:p w:rsidR="000D08AF" w:rsidRPr="004A6A4A" w:rsidRDefault="000D08AF" w:rsidP="000D08AF">
      <w:pPr>
        <w:tabs>
          <w:tab w:val="left" w:pos="2372"/>
        </w:tabs>
        <w:rPr>
          <w:sz w:val="24"/>
        </w:rPr>
      </w:pPr>
    </w:p>
    <w:p w:rsidR="000D08AF" w:rsidRPr="004A6A4A" w:rsidRDefault="000D08AF" w:rsidP="000D08AF">
      <w:pPr>
        <w:tabs>
          <w:tab w:val="left" w:pos="2372"/>
        </w:tabs>
        <w:rPr>
          <w:sz w:val="24"/>
        </w:rPr>
      </w:pPr>
    </w:p>
    <w:p w:rsidR="000D08AF" w:rsidRPr="004A6A4A" w:rsidRDefault="000D08AF" w:rsidP="000D08AF">
      <w:pPr>
        <w:tabs>
          <w:tab w:val="left" w:pos="2372"/>
        </w:tabs>
        <w:rPr>
          <w:sz w:val="24"/>
        </w:rPr>
      </w:pPr>
    </w:p>
    <w:tbl>
      <w:tblPr>
        <w:tblStyle w:val="TableGrid"/>
        <w:tblpPr w:leftFromText="180" w:rightFromText="180" w:vertAnchor="text" w:horzAnchor="page" w:tblpX="2269" w:tblpY="182"/>
        <w:tblW w:w="0" w:type="auto"/>
        <w:tblLook w:val="04A0" w:firstRow="1" w:lastRow="0" w:firstColumn="1" w:lastColumn="0" w:noHBand="0" w:noVBand="1"/>
      </w:tblPr>
      <w:tblGrid>
        <w:gridCol w:w="2332"/>
      </w:tblGrid>
      <w:tr w:rsidR="000D08AF" w:rsidRPr="004A6A4A" w:rsidTr="00E8237A">
        <w:trPr>
          <w:trHeight w:val="549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</w:rPr>
              <w:t xml:space="preserve">            Car</w:t>
            </w:r>
          </w:p>
        </w:tc>
      </w:tr>
      <w:tr w:rsidR="000D08AF" w:rsidRPr="004A6A4A" w:rsidTr="00E8237A">
        <w:trPr>
          <w:trHeight w:val="737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  <w:lang w:val="en-IN"/>
              </w:rPr>
              <w:t>-</w:t>
            </w:r>
            <w:proofErr w:type="spellStart"/>
            <w:r w:rsidRPr="004A6A4A">
              <w:rPr>
                <w:sz w:val="24"/>
                <w:lang w:val="en-IN"/>
              </w:rPr>
              <w:t>no.</w:t>
            </w:r>
            <w:proofErr w:type="gramStart"/>
            <w:r w:rsidRPr="004A6A4A">
              <w:rPr>
                <w:sz w:val="24"/>
                <w:lang w:val="en-IN"/>
              </w:rPr>
              <w:t>of.doors</w:t>
            </w:r>
            <w:proofErr w:type="gramEnd"/>
            <w:r w:rsidRPr="004A6A4A">
              <w:rPr>
                <w:sz w:val="24"/>
                <w:lang w:val="en-IN"/>
              </w:rPr>
              <w:t>:int</w:t>
            </w:r>
            <w:proofErr w:type="spellEnd"/>
            <w:r w:rsidRPr="004A6A4A">
              <w:rPr>
                <w:sz w:val="24"/>
                <w:lang w:val="en-IN"/>
              </w:rPr>
              <w:t xml:space="preserve">                    </w:t>
            </w:r>
          </w:p>
        </w:tc>
      </w:tr>
      <w:tr w:rsidR="000D08AF" w:rsidRPr="004A6A4A" w:rsidTr="00E8237A">
        <w:trPr>
          <w:trHeight w:val="1160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4A6A4A">
              <w:rPr>
                <w:sz w:val="24"/>
                <w:lang w:val="en-IN"/>
              </w:rPr>
              <w:t>+int (brand, speed,</w:t>
            </w:r>
          </w:p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4A6A4A">
              <w:rPr>
                <w:sz w:val="24"/>
                <w:lang w:val="en-IN"/>
              </w:rPr>
              <w:t xml:space="preserve">  </w:t>
            </w:r>
            <w:proofErr w:type="spellStart"/>
            <w:proofErr w:type="gramStart"/>
            <w:r w:rsidRPr="004A6A4A">
              <w:rPr>
                <w:sz w:val="24"/>
                <w:lang w:val="en-IN"/>
              </w:rPr>
              <w:t>No.of</w:t>
            </w:r>
            <w:proofErr w:type="spellEnd"/>
            <w:proofErr w:type="gramEnd"/>
            <w:r w:rsidRPr="004A6A4A">
              <w:rPr>
                <w:sz w:val="24"/>
                <w:lang w:val="en-IN"/>
              </w:rPr>
              <w:t xml:space="preserve"> doors);</w:t>
            </w:r>
          </w:p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  <w:lang w:val="en-IN"/>
              </w:rPr>
              <w:t xml:space="preserve">+display </w:t>
            </w:r>
            <w:proofErr w:type="spellStart"/>
            <w:proofErr w:type="gramStart"/>
            <w:r w:rsidRPr="004A6A4A">
              <w:rPr>
                <w:sz w:val="24"/>
                <w:lang w:val="en-IN"/>
              </w:rPr>
              <w:t>deatails</w:t>
            </w:r>
            <w:proofErr w:type="spellEnd"/>
            <w:r w:rsidRPr="004A6A4A">
              <w:rPr>
                <w:sz w:val="24"/>
                <w:lang w:val="en-IN"/>
              </w:rPr>
              <w:t xml:space="preserve">();   </w:t>
            </w:r>
            <w:proofErr w:type="gramEnd"/>
            <w:r w:rsidRPr="004A6A4A">
              <w:rPr>
                <w:sz w:val="24"/>
                <w:lang w:val="en-IN"/>
              </w:rPr>
              <w:t xml:space="preserve">             </w:t>
            </w:r>
          </w:p>
        </w:tc>
      </w:tr>
    </w:tbl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tbl>
      <w:tblPr>
        <w:tblStyle w:val="TableGrid"/>
        <w:tblpPr w:leftFromText="180" w:rightFromText="180" w:vertAnchor="text" w:horzAnchor="page" w:tblpX="7393" w:tblpY="98"/>
        <w:tblW w:w="0" w:type="auto"/>
        <w:tblLook w:val="04A0" w:firstRow="1" w:lastRow="0" w:firstColumn="1" w:lastColumn="0" w:noHBand="0" w:noVBand="1"/>
      </w:tblPr>
      <w:tblGrid>
        <w:gridCol w:w="2306"/>
      </w:tblGrid>
      <w:tr w:rsidR="000D08AF" w:rsidRPr="004A6A4A" w:rsidTr="00E8237A">
        <w:trPr>
          <w:trHeight w:val="541"/>
        </w:trPr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</w:rPr>
              <w:t xml:space="preserve">            Bikes</w:t>
            </w:r>
          </w:p>
        </w:tc>
      </w:tr>
      <w:tr w:rsidR="000D08AF" w:rsidRPr="004A6A4A" w:rsidTr="00E8237A">
        <w:trPr>
          <w:trHeight w:val="726"/>
        </w:trPr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  <w:lang w:val="en-IN"/>
              </w:rPr>
              <w:t xml:space="preserve">-has </w:t>
            </w:r>
            <w:proofErr w:type="spellStart"/>
            <w:proofErr w:type="gramStart"/>
            <w:r w:rsidRPr="004A6A4A">
              <w:rPr>
                <w:sz w:val="24"/>
                <w:lang w:val="en-IN"/>
              </w:rPr>
              <w:t>gears:bool</w:t>
            </w:r>
            <w:proofErr w:type="spellEnd"/>
            <w:proofErr w:type="gramEnd"/>
            <w:r w:rsidRPr="004A6A4A">
              <w:rPr>
                <w:sz w:val="24"/>
                <w:lang w:val="en-IN"/>
              </w:rPr>
              <w:t xml:space="preserve">                    </w:t>
            </w:r>
          </w:p>
        </w:tc>
      </w:tr>
      <w:tr w:rsidR="000D08AF" w:rsidRPr="004A6A4A" w:rsidTr="00E8237A">
        <w:trPr>
          <w:trHeight w:val="1143"/>
        </w:trPr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4A6A4A">
              <w:rPr>
                <w:sz w:val="24"/>
                <w:lang w:val="en-IN"/>
              </w:rPr>
              <w:t>+int (brand, speed,</w:t>
            </w:r>
          </w:p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4A6A4A">
              <w:rPr>
                <w:sz w:val="24"/>
                <w:lang w:val="en-IN"/>
              </w:rPr>
              <w:t xml:space="preserve">  has gears);</w:t>
            </w:r>
          </w:p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  <w:lang w:val="en-IN"/>
              </w:rPr>
              <w:t xml:space="preserve">+display </w:t>
            </w:r>
            <w:proofErr w:type="spellStart"/>
            <w:proofErr w:type="gramStart"/>
            <w:r w:rsidRPr="004A6A4A">
              <w:rPr>
                <w:sz w:val="24"/>
                <w:lang w:val="en-IN"/>
              </w:rPr>
              <w:t>deatails</w:t>
            </w:r>
            <w:proofErr w:type="spellEnd"/>
            <w:r w:rsidRPr="004A6A4A">
              <w:rPr>
                <w:sz w:val="24"/>
                <w:lang w:val="en-IN"/>
              </w:rPr>
              <w:t xml:space="preserve">();   </w:t>
            </w:r>
            <w:proofErr w:type="gramEnd"/>
            <w:r w:rsidRPr="004A6A4A">
              <w:rPr>
                <w:sz w:val="24"/>
                <w:lang w:val="en-IN"/>
              </w:rPr>
              <w:t xml:space="preserve">             </w:t>
            </w:r>
          </w:p>
        </w:tc>
      </w:tr>
    </w:tbl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tbl>
      <w:tblPr>
        <w:tblStyle w:val="TableGrid"/>
        <w:tblpPr w:leftFromText="180" w:rightFromText="180" w:vertAnchor="text" w:horzAnchor="margin" w:tblpXSpec="center" w:tblpY="98"/>
        <w:tblW w:w="0" w:type="auto"/>
        <w:tblLook w:val="04A0" w:firstRow="1" w:lastRow="0" w:firstColumn="1" w:lastColumn="0" w:noHBand="0" w:noVBand="1"/>
      </w:tblPr>
      <w:tblGrid>
        <w:gridCol w:w="2225"/>
      </w:tblGrid>
      <w:tr w:rsidR="000D08AF" w:rsidRPr="004A6A4A" w:rsidTr="00E8237A">
        <w:trPr>
          <w:trHeight w:val="503"/>
        </w:trPr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</w:rPr>
              <w:t xml:space="preserve">           Truck</w:t>
            </w:r>
          </w:p>
        </w:tc>
      </w:tr>
      <w:tr w:rsidR="000D08AF" w:rsidRPr="004A6A4A" w:rsidTr="00E8237A">
        <w:trPr>
          <w:trHeight w:val="676"/>
        </w:trPr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  <w:lang w:val="en-IN"/>
              </w:rPr>
              <w:t>-</w:t>
            </w:r>
            <w:proofErr w:type="spellStart"/>
            <w:proofErr w:type="gramStart"/>
            <w:r w:rsidRPr="004A6A4A">
              <w:rPr>
                <w:sz w:val="24"/>
                <w:lang w:val="en-IN"/>
              </w:rPr>
              <w:t>Capacity:float</w:t>
            </w:r>
            <w:proofErr w:type="spellEnd"/>
            <w:proofErr w:type="gramEnd"/>
            <w:r w:rsidRPr="004A6A4A">
              <w:rPr>
                <w:sz w:val="24"/>
                <w:lang w:val="en-IN"/>
              </w:rPr>
              <w:t xml:space="preserve">                  </w:t>
            </w:r>
          </w:p>
        </w:tc>
      </w:tr>
      <w:tr w:rsidR="000D08AF" w:rsidRPr="004A6A4A" w:rsidTr="00E8237A">
        <w:trPr>
          <w:trHeight w:val="1064"/>
        </w:trPr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  <w:lang w:val="en-IN"/>
              </w:rPr>
            </w:pPr>
            <w:r w:rsidRPr="004A6A4A">
              <w:rPr>
                <w:sz w:val="24"/>
                <w:lang w:val="en-IN"/>
              </w:rPr>
              <w:t xml:space="preserve">-Show truck </w:t>
            </w:r>
            <w:proofErr w:type="spellStart"/>
            <w:proofErr w:type="gramStart"/>
            <w:r w:rsidRPr="004A6A4A">
              <w:rPr>
                <w:sz w:val="24"/>
                <w:lang w:val="en-IN"/>
              </w:rPr>
              <w:t>detais</w:t>
            </w:r>
            <w:proofErr w:type="spellEnd"/>
            <w:r w:rsidRPr="004A6A4A">
              <w:rPr>
                <w:sz w:val="24"/>
                <w:lang w:val="en-IN"/>
              </w:rPr>
              <w:t>(</w:t>
            </w:r>
            <w:proofErr w:type="gramEnd"/>
            <w:r w:rsidRPr="004A6A4A">
              <w:rPr>
                <w:sz w:val="24"/>
                <w:lang w:val="en-IN"/>
              </w:rPr>
              <w:t>);</w:t>
            </w:r>
          </w:p>
          <w:p w:rsidR="000D08AF" w:rsidRPr="004A6A4A" w:rsidRDefault="000D08AF" w:rsidP="00E8237A">
            <w:pPr>
              <w:tabs>
                <w:tab w:val="left" w:pos="2372"/>
              </w:tabs>
              <w:rPr>
                <w:sz w:val="24"/>
              </w:rPr>
            </w:pPr>
            <w:r w:rsidRPr="004A6A4A">
              <w:rPr>
                <w:sz w:val="24"/>
                <w:lang w:val="en-IN"/>
              </w:rPr>
              <w:t xml:space="preserve">+display </w:t>
            </w:r>
            <w:proofErr w:type="spellStart"/>
            <w:proofErr w:type="gramStart"/>
            <w:r w:rsidRPr="004A6A4A">
              <w:rPr>
                <w:sz w:val="24"/>
                <w:lang w:val="en-IN"/>
              </w:rPr>
              <w:t>deatails</w:t>
            </w:r>
            <w:proofErr w:type="spellEnd"/>
            <w:r w:rsidRPr="004A6A4A">
              <w:rPr>
                <w:sz w:val="24"/>
                <w:lang w:val="en-IN"/>
              </w:rPr>
              <w:t xml:space="preserve">();   </w:t>
            </w:r>
            <w:proofErr w:type="gramEnd"/>
            <w:r w:rsidRPr="004A6A4A">
              <w:rPr>
                <w:sz w:val="24"/>
                <w:lang w:val="en-IN"/>
              </w:rPr>
              <w:t xml:space="preserve">             </w:t>
            </w:r>
          </w:p>
        </w:tc>
      </w:tr>
    </w:tbl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Pr="004A6A4A" w:rsidRDefault="000D08AF" w:rsidP="000D08AF">
      <w:pPr>
        <w:tabs>
          <w:tab w:val="left" w:pos="2372"/>
        </w:tabs>
        <w:rPr>
          <w:b/>
          <w:sz w:val="24"/>
          <w:u w:val="single"/>
        </w:rPr>
      </w:pPr>
    </w:p>
    <w:p w:rsidR="000D08AF" w:rsidRDefault="000D08AF" w:rsidP="00347752">
      <w:pPr>
        <w:tabs>
          <w:tab w:val="left" w:pos="2372"/>
        </w:tabs>
        <w:spacing w:line="360" w:lineRule="auto"/>
        <w:rPr>
          <w:b/>
          <w:bCs/>
          <w:sz w:val="24"/>
          <w:u w:val="single"/>
        </w:rPr>
      </w:pPr>
    </w:p>
    <w:p w:rsidR="000D08AF" w:rsidRDefault="000D08AF" w:rsidP="00347752">
      <w:pPr>
        <w:tabs>
          <w:tab w:val="left" w:pos="2372"/>
        </w:tabs>
        <w:spacing w:line="360" w:lineRule="auto"/>
        <w:rPr>
          <w:b/>
          <w:bCs/>
          <w:sz w:val="24"/>
          <w:u w:val="single"/>
        </w:rPr>
      </w:pPr>
    </w:p>
    <w:p w:rsidR="000D08AF" w:rsidRDefault="000D08AF" w:rsidP="00347752">
      <w:pPr>
        <w:tabs>
          <w:tab w:val="left" w:pos="2372"/>
        </w:tabs>
        <w:spacing w:line="360" w:lineRule="auto"/>
        <w:rPr>
          <w:b/>
          <w:bCs/>
          <w:sz w:val="24"/>
          <w:u w:val="single"/>
        </w:rPr>
      </w:pPr>
    </w:p>
    <w:p w:rsidR="000D08AF" w:rsidRDefault="000D08AF" w:rsidP="00347752">
      <w:pPr>
        <w:tabs>
          <w:tab w:val="left" w:pos="2372"/>
        </w:tabs>
        <w:spacing w:line="360" w:lineRule="auto"/>
        <w:rPr>
          <w:b/>
          <w:bCs/>
          <w:sz w:val="24"/>
          <w:u w:val="single"/>
        </w:rPr>
      </w:pPr>
    </w:p>
    <w:p w:rsidR="000D08AF" w:rsidRDefault="000D08AF" w:rsidP="00347752">
      <w:pPr>
        <w:tabs>
          <w:tab w:val="left" w:pos="2372"/>
        </w:tabs>
        <w:spacing w:line="360" w:lineRule="auto"/>
        <w:rPr>
          <w:b/>
          <w:bCs/>
          <w:sz w:val="24"/>
          <w:u w:val="single"/>
        </w:rPr>
      </w:pPr>
    </w:p>
    <w:p w:rsidR="000D08AF" w:rsidRDefault="000D08AF" w:rsidP="00347752">
      <w:pPr>
        <w:tabs>
          <w:tab w:val="left" w:pos="2372"/>
        </w:tabs>
        <w:spacing w:line="360" w:lineRule="auto"/>
        <w:rPr>
          <w:b/>
          <w:bCs/>
          <w:sz w:val="24"/>
          <w:u w:val="single"/>
        </w:rPr>
      </w:pPr>
    </w:p>
    <w:p w:rsidR="00404A3F" w:rsidRPr="00347752" w:rsidRDefault="00404A3F" w:rsidP="00347752">
      <w:pPr>
        <w:tabs>
          <w:tab w:val="left" w:pos="2372"/>
        </w:tabs>
        <w:spacing w:line="360" w:lineRule="auto"/>
        <w:rPr>
          <w:bCs/>
          <w:sz w:val="24"/>
        </w:rPr>
      </w:pPr>
      <w:r w:rsidRPr="00256206">
        <w:rPr>
          <w:b/>
          <w:bCs/>
          <w:sz w:val="24"/>
          <w:u w:val="single"/>
        </w:rPr>
        <w:lastRenderedPageBreak/>
        <w:t>CODE:</w:t>
      </w:r>
      <w:r w:rsidRPr="00B2025B">
        <w:rPr>
          <w:noProof/>
        </w:rPr>
        <w:t xml:space="preserve"> </w:t>
      </w:r>
      <w:r w:rsidRPr="00B2025B">
        <w:rPr>
          <w:b/>
          <w:bCs/>
          <w:noProof/>
          <w:sz w:val="24"/>
          <w:u w:val="single"/>
        </w:rPr>
        <w:drawing>
          <wp:inline distT="0" distB="0" distL="0" distR="0" wp14:anchorId="5160FF50" wp14:editId="112F8C69">
            <wp:extent cx="5725324" cy="8554644"/>
            <wp:effectExtent l="0" t="0" r="8890" b="0"/>
            <wp:docPr id="21314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85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85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3F" w:rsidRPr="005B5DF5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7752" w:rsidRDefault="00404A3F" w:rsidP="00404A3F">
      <w:pPr>
        <w:tabs>
          <w:tab w:val="left" w:pos="2372"/>
        </w:tabs>
        <w:rPr>
          <w:noProof/>
        </w:rPr>
      </w:pPr>
      <w:r w:rsidRPr="005B5DF5">
        <w:rPr>
          <w:b/>
          <w:bCs/>
          <w:sz w:val="24"/>
          <w:u w:val="single"/>
        </w:rPr>
        <w:t>OUTPUT:</w:t>
      </w:r>
      <w:r w:rsidRPr="005B5DF5">
        <w:rPr>
          <w:noProof/>
        </w:rPr>
        <w:t xml:space="preserve"> </w:t>
      </w:r>
    </w:p>
    <w:p w:rsidR="00347752" w:rsidRDefault="00347752" w:rsidP="00404A3F">
      <w:pPr>
        <w:tabs>
          <w:tab w:val="left" w:pos="2372"/>
        </w:tabs>
        <w:rPr>
          <w:noProof/>
        </w:rPr>
      </w:pPr>
    </w:p>
    <w:p w:rsidR="00404A3F" w:rsidRDefault="00404A3F" w:rsidP="00404A3F">
      <w:pPr>
        <w:tabs>
          <w:tab w:val="left" w:pos="2372"/>
        </w:tabs>
        <w:rPr>
          <w:noProof/>
        </w:rPr>
      </w:pPr>
      <w:r w:rsidRPr="005B5DF5">
        <w:rPr>
          <w:b/>
          <w:bCs/>
          <w:noProof/>
          <w:sz w:val="24"/>
          <w:u w:val="single"/>
        </w:rPr>
        <w:drawing>
          <wp:inline distT="0" distB="0" distL="0" distR="0" wp14:anchorId="682A64A5" wp14:editId="3D63F93D">
            <wp:extent cx="5731510" cy="3228340"/>
            <wp:effectExtent l="0" t="0" r="2540" b="0"/>
            <wp:docPr id="138491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163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noProof/>
        </w:rPr>
      </w:pPr>
    </w:p>
    <w:p w:rsidR="00404A3F" w:rsidRPr="006345E8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6345E8">
        <w:rPr>
          <w:b/>
          <w:bCs/>
          <w:sz w:val="24"/>
          <w:u w:val="single"/>
        </w:rPr>
        <w:t>ERROR TABLE:</w:t>
      </w: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04A3F" w:rsidRPr="00086805" w:rsidTr="00321D5F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086805" w:rsidRDefault="00404A3F" w:rsidP="00321D5F">
            <w:pPr>
              <w:tabs>
                <w:tab w:val="left" w:pos="2372"/>
              </w:tabs>
              <w:rPr>
                <w:sz w:val="24"/>
                <w:u w:val="single"/>
                <w:lang w:val="en-IN"/>
              </w:rPr>
            </w:pPr>
            <w:r w:rsidRPr="00086805">
              <w:rPr>
                <w:sz w:val="24"/>
                <w:u w:val="single"/>
                <w:lang w:val="en-IN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086805" w:rsidRDefault="00404A3F" w:rsidP="00321D5F">
            <w:pPr>
              <w:tabs>
                <w:tab w:val="left" w:pos="2372"/>
              </w:tabs>
              <w:rPr>
                <w:sz w:val="24"/>
                <w:u w:val="single"/>
                <w:lang w:val="en-IN"/>
              </w:rPr>
            </w:pPr>
            <w:r w:rsidRPr="00086805">
              <w:rPr>
                <w:sz w:val="24"/>
                <w:u w:val="single"/>
                <w:lang w:val="en-IN"/>
              </w:rPr>
              <w:t>Code rectification</w:t>
            </w:r>
          </w:p>
        </w:tc>
      </w:tr>
      <w:tr w:rsidR="00404A3F" w:rsidRPr="00086805" w:rsidTr="00321D5F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347752" w:rsidRDefault="00404A3F" w:rsidP="00347752">
            <w:pPr>
              <w:numPr>
                <w:ilvl w:val="0"/>
                <w:numId w:val="31"/>
              </w:num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347752">
              <w:rPr>
                <w:sz w:val="24"/>
              </w:rPr>
              <w:t xml:space="preserve">Declaring two </w:t>
            </w:r>
            <w:proofErr w:type="spellStart"/>
            <w:r w:rsidRPr="00347752">
              <w:rPr>
                <w:sz w:val="24"/>
              </w:rPr>
              <w:t>superclasses</w:t>
            </w:r>
            <w:proofErr w:type="spellEnd"/>
            <w:r w:rsidRPr="00347752">
              <w:rPr>
                <w:sz w:val="24"/>
              </w:rPr>
              <w:t xml:space="preserve"> inside the same file.</w:t>
            </w:r>
          </w:p>
          <w:p w:rsidR="00404A3F" w:rsidRPr="00086805" w:rsidRDefault="00404A3F" w:rsidP="00347752">
            <w:pPr>
              <w:numPr>
                <w:ilvl w:val="0"/>
                <w:numId w:val="31"/>
              </w:numPr>
              <w:tabs>
                <w:tab w:val="left" w:pos="2372"/>
              </w:tabs>
              <w:spacing w:line="360" w:lineRule="auto"/>
              <w:rPr>
                <w:sz w:val="24"/>
                <w:u w:val="single"/>
              </w:rPr>
            </w:pPr>
            <w:r w:rsidRPr="00347752">
              <w:rPr>
                <w:sz w:val="24"/>
              </w:rPr>
              <w:t>Not declaring the variable using ‘this’ keyword inside the constructor.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347752" w:rsidRDefault="00404A3F" w:rsidP="00347752">
            <w:pPr>
              <w:numPr>
                <w:ilvl w:val="0"/>
                <w:numId w:val="32"/>
              </w:numPr>
              <w:tabs>
                <w:tab w:val="left" w:pos="2372"/>
              </w:tabs>
              <w:spacing w:line="360" w:lineRule="auto"/>
              <w:rPr>
                <w:sz w:val="24"/>
                <w:lang w:val="en-IN"/>
              </w:rPr>
            </w:pPr>
            <w:r w:rsidRPr="00347752">
              <w:rPr>
                <w:sz w:val="24"/>
                <w:lang w:val="en-IN"/>
              </w:rPr>
              <w:t>Make two separate files to save the two super classes.</w:t>
            </w:r>
          </w:p>
          <w:p w:rsidR="00404A3F" w:rsidRPr="00347752" w:rsidRDefault="00404A3F" w:rsidP="00347752">
            <w:pPr>
              <w:numPr>
                <w:ilvl w:val="0"/>
                <w:numId w:val="32"/>
              </w:numPr>
              <w:tabs>
                <w:tab w:val="left" w:pos="2372"/>
              </w:tabs>
              <w:spacing w:line="360" w:lineRule="auto"/>
              <w:rPr>
                <w:sz w:val="24"/>
                <w:lang w:val="en-IN"/>
              </w:rPr>
            </w:pPr>
            <w:r w:rsidRPr="00347752">
              <w:rPr>
                <w:sz w:val="24"/>
                <w:lang w:val="en-IN"/>
              </w:rPr>
              <w:t>Declare the variable using this keyword to run the program.</w:t>
            </w:r>
          </w:p>
          <w:p w:rsidR="00404A3F" w:rsidRPr="00086805" w:rsidRDefault="00404A3F" w:rsidP="00321D5F">
            <w:pPr>
              <w:tabs>
                <w:tab w:val="left" w:pos="2372"/>
              </w:tabs>
              <w:rPr>
                <w:sz w:val="24"/>
                <w:u w:val="single"/>
                <w:lang w:val="en-IN"/>
              </w:rPr>
            </w:pPr>
          </w:p>
          <w:p w:rsidR="00404A3F" w:rsidRPr="00086805" w:rsidRDefault="00404A3F" w:rsidP="00321D5F">
            <w:pPr>
              <w:tabs>
                <w:tab w:val="left" w:pos="2372"/>
              </w:tabs>
              <w:rPr>
                <w:sz w:val="24"/>
                <w:u w:val="single"/>
                <w:lang w:val="en-IN"/>
              </w:rPr>
            </w:pPr>
          </w:p>
        </w:tc>
      </w:tr>
    </w:tbl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012B7" w:rsidRDefault="007012B7" w:rsidP="00404A3F">
      <w:pPr>
        <w:tabs>
          <w:tab w:val="left" w:pos="2372"/>
        </w:tabs>
        <w:rPr>
          <w:b/>
          <w:bCs/>
          <w:sz w:val="24"/>
          <w:u w:val="single"/>
        </w:rPr>
      </w:pPr>
      <w:r>
        <w:rPr>
          <w:b/>
          <w:bCs/>
          <w:sz w:val="24"/>
          <w:u w:val="single"/>
        </w:rPr>
        <w:t>IMPORTANT POINTS:</w:t>
      </w:r>
    </w:p>
    <w:p w:rsidR="007012B7" w:rsidRDefault="007012B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012B7" w:rsidRPr="007012B7" w:rsidRDefault="007012B7" w:rsidP="007012B7">
      <w:pPr>
        <w:pStyle w:val="ListParagraph"/>
        <w:numPr>
          <w:ilvl w:val="0"/>
          <w:numId w:val="51"/>
        </w:numPr>
        <w:tabs>
          <w:tab w:val="left" w:pos="2372"/>
        </w:tabs>
        <w:spacing w:line="360" w:lineRule="auto"/>
        <w:rPr>
          <w:sz w:val="24"/>
          <w:lang w:val="en-IN"/>
        </w:rPr>
      </w:pPr>
      <w:r w:rsidRPr="007012B7">
        <w:rPr>
          <w:sz w:val="24"/>
          <w:lang w:val="en-IN"/>
        </w:rPr>
        <w:t>Base Class: calculator is the base class with protected variables a and b.</w:t>
      </w:r>
    </w:p>
    <w:p w:rsidR="007012B7" w:rsidRPr="007012B7" w:rsidRDefault="007012B7" w:rsidP="007012B7">
      <w:pPr>
        <w:pStyle w:val="ListParagraph"/>
        <w:numPr>
          <w:ilvl w:val="0"/>
          <w:numId w:val="51"/>
        </w:numPr>
        <w:tabs>
          <w:tab w:val="left" w:pos="2372"/>
        </w:tabs>
        <w:spacing w:line="360" w:lineRule="auto"/>
        <w:rPr>
          <w:sz w:val="24"/>
          <w:lang w:val="en-IN"/>
        </w:rPr>
      </w:pPr>
      <w:r w:rsidRPr="007012B7">
        <w:rPr>
          <w:sz w:val="24"/>
          <w:lang w:val="en-IN"/>
        </w:rPr>
        <w:t>Inheritance Chain: Each operation class (Addition, Subtraction, Multiplication, Division) extends the previous one, forming a multi-level inheritance hierarchy.</w:t>
      </w:r>
    </w:p>
    <w:p w:rsidR="007012B7" w:rsidRPr="007012B7" w:rsidRDefault="007012B7" w:rsidP="007012B7">
      <w:pPr>
        <w:pStyle w:val="ListParagraph"/>
        <w:numPr>
          <w:ilvl w:val="0"/>
          <w:numId w:val="51"/>
        </w:numPr>
        <w:tabs>
          <w:tab w:val="left" w:pos="2372"/>
        </w:tabs>
        <w:spacing w:line="360" w:lineRule="auto"/>
        <w:rPr>
          <w:sz w:val="24"/>
          <w:lang w:val="en-IN"/>
        </w:rPr>
      </w:pPr>
      <w:r w:rsidRPr="007012B7">
        <w:rPr>
          <w:sz w:val="24"/>
          <w:lang w:val="en-IN"/>
        </w:rPr>
        <w:t xml:space="preserve">Addition Class: Implements </w:t>
      </w:r>
      <w:proofErr w:type="gramStart"/>
      <w:r w:rsidRPr="007012B7">
        <w:rPr>
          <w:sz w:val="24"/>
          <w:lang w:val="en-IN"/>
        </w:rPr>
        <w:t>add(</w:t>
      </w:r>
      <w:proofErr w:type="gramEnd"/>
      <w:r w:rsidRPr="007012B7">
        <w:rPr>
          <w:sz w:val="24"/>
          <w:lang w:val="en-IN"/>
        </w:rPr>
        <w:t>) method to return the sum of a and b.</w:t>
      </w:r>
    </w:p>
    <w:p w:rsidR="007012B7" w:rsidRPr="007012B7" w:rsidRDefault="007012B7" w:rsidP="007012B7">
      <w:pPr>
        <w:pStyle w:val="ListParagraph"/>
        <w:numPr>
          <w:ilvl w:val="0"/>
          <w:numId w:val="51"/>
        </w:numPr>
        <w:tabs>
          <w:tab w:val="left" w:pos="2372"/>
        </w:tabs>
        <w:spacing w:line="360" w:lineRule="auto"/>
        <w:rPr>
          <w:sz w:val="24"/>
          <w:lang w:val="en-IN"/>
        </w:rPr>
      </w:pPr>
      <w:r w:rsidRPr="007012B7">
        <w:rPr>
          <w:sz w:val="24"/>
          <w:lang w:val="en-IN"/>
        </w:rPr>
        <w:t xml:space="preserve">Subtraction Class: Extends Addition and adds </w:t>
      </w:r>
      <w:proofErr w:type="gramStart"/>
      <w:r w:rsidRPr="007012B7">
        <w:rPr>
          <w:sz w:val="24"/>
          <w:lang w:val="en-IN"/>
        </w:rPr>
        <w:t>subtract(</w:t>
      </w:r>
      <w:proofErr w:type="gramEnd"/>
      <w:r w:rsidRPr="007012B7">
        <w:rPr>
          <w:sz w:val="24"/>
          <w:lang w:val="en-IN"/>
        </w:rPr>
        <w:t>) method.</w:t>
      </w: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Pr="00B91BAC" w:rsidRDefault="00404A3F" w:rsidP="00404A3F">
      <w:pPr>
        <w:tabs>
          <w:tab w:val="left" w:pos="2372"/>
        </w:tabs>
        <w:jc w:val="center"/>
        <w:rPr>
          <w:b/>
          <w:bCs/>
          <w:sz w:val="24"/>
          <w:u w:val="single"/>
        </w:rPr>
      </w:pPr>
      <w:r w:rsidRPr="00B91BAC">
        <w:rPr>
          <w:b/>
          <w:bCs/>
          <w:sz w:val="24"/>
          <w:u w:val="single"/>
        </w:rPr>
        <w:lastRenderedPageBreak/>
        <w:t>WEEK-06</w:t>
      </w:r>
    </w:p>
    <w:p w:rsidR="00404A3F" w:rsidRDefault="00404A3F" w:rsidP="00404A3F">
      <w:pPr>
        <w:tabs>
          <w:tab w:val="left" w:pos="2372"/>
        </w:tabs>
        <w:jc w:val="center"/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jc w:val="center"/>
        <w:rPr>
          <w:b/>
          <w:bCs/>
          <w:sz w:val="24"/>
          <w:u w:val="single"/>
        </w:rPr>
      </w:pPr>
    </w:p>
    <w:p w:rsidR="00404A3F" w:rsidRPr="009C3FB8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9C3FB8">
        <w:rPr>
          <w:b/>
          <w:bCs/>
          <w:sz w:val="24"/>
          <w:u w:val="single"/>
        </w:rPr>
        <w:t>PROGRAM-1:</w:t>
      </w: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74122">
      <w:pPr>
        <w:tabs>
          <w:tab w:val="left" w:pos="2372"/>
        </w:tabs>
        <w:spacing w:line="360" w:lineRule="auto"/>
        <w:rPr>
          <w:sz w:val="24"/>
        </w:rPr>
      </w:pPr>
      <w:r w:rsidRPr="000F6489">
        <w:rPr>
          <w:b/>
          <w:bCs/>
          <w:sz w:val="24"/>
          <w:u w:val="single"/>
        </w:rPr>
        <w:t>AIM:</w:t>
      </w:r>
      <w:r w:rsidRPr="00855DD5">
        <w:rPr>
          <w:sz w:val="28"/>
          <w:szCs w:val="28"/>
        </w:rPr>
        <w:t xml:space="preserve"> </w:t>
      </w:r>
      <w:r w:rsidRPr="00855DD5">
        <w:rPr>
          <w:sz w:val="24"/>
        </w:rPr>
        <w:t xml:space="preserve">Write a java program to create a vehicle </w:t>
      </w:r>
      <w:proofErr w:type="gramStart"/>
      <w:r w:rsidRPr="00855DD5">
        <w:rPr>
          <w:sz w:val="24"/>
        </w:rPr>
        <w:t>class  with</w:t>
      </w:r>
      <w:proofErr w:type="gramEnd"/>
      <w:r w:rsidRPr="00855DD5">
        <w:rPr>
          <w:sz w:val="24"/>
        </w:rPr>
        <w:t xml:space="preserve"> a method </w:t>
      </w:r>
      <w:proofErr w:type="spellStart"/>
      <w:proofErr w:type="gramStart"/>
      <w:r w:rsidRPr="00855DD5">
        <w:rPr>
          <w:sz w:val="24"/>
        </w:rPr>
        <w:t>displayinfo</w:t>
      </w:r>
      <w:proofErr w:type="spellEnd"/>
      <w:r w:rsidRPr="00855DD5">
        <w:rPr>
          <w:sz w:val="24"/>
        </w:rPr>
        <w:t>(</w:t>
      </w:r>
      <w:proofErr w:type="gramEnd"/>
      <w:r w:rsidRPr="00855DD5">
        <w:rPr>
          <w:sz w:val="24"/>
        </w:rPr>
        <w:t>). Override this method in the car subclass to provide specific information about car (car company, seating capacity, petrol or not).</w:t>
      </w:r>
    </w:p>
    <w:p w:rsidR="00474122" w:rsidRDefault="00474122" w:rsidP="00474122">
      <w:pPr>
        <w:tabs>
          <w:tab w:val="left" w:pos="2372"/>
        </w:tabs>
        <w:rPr>
          <w:b/>
          <w:bCs/>
          <w:sz w:val="24"/>
          <w:u w:val="single"/>
        </w:rPr>
      </w:pPr>
      <w:r w:rsidRPr="00BF5A3D">
        <w:rPr>
          <w:b/>
          <w:bCs/>
          <w:sz w:val="24"/>
          <w:u w:val="single"/>
        </w:rPr>
        <w:t>CLASS DIAGRAM:</w:t>
      </w:r>
    </w:p>
    <w:p w:rsidR="00474122" w:rsidRDefault="00474122" w:rsidP="00474122">
      <w:pPr>
        <w:tabs>
          <w:tab w:val="left" w:pos="2372"/>
        </w:tabs>
        <w:rPr>
          <w:b/>
          <w:bCs/>
          <w:sz w:val="24"/>
          <w:u w:val="single"/>
        </w:rPr>
      </w:pPr>
    </w:p>
    <w:tbl>
      <w:tblPr>
        <w:tblStyle w:val="TableGrid"/>
        <w:tblW w:w="0" w:type="auto"/>
        <w:tblInd w:w="1955" w:type="dxa"/>
        <w:tblLook w:val="04A0" w:firstRow="1" w:lastRow="0" w:firstColumn="1" w:lastColumn="0" w:noHBand="0" w:noVBand="1"/>
      </w:tblPr>
      <w:tblGrid>
        <w:gridCol w:w="3436"/>
      </w:tblGrid>
      <w:tr w:rsidR="00474122" w:rsidRPr="00EB7A6E" w:rsidTr="001B71E6">
        <w:trPr>
          <w:trHeight w:val="413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122" w:rsidRPr="00EB7A6E" w:rsidRDefault="00474122" w:rsidP="001B71E6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EB7A6E">
              <w:rPr>
                <w:b/>
                <w:bCs/>
                <w:sz w:val="24"/>
              </w:rPr>
              <w:t xml:space="preserve">           Vehicle</w:t>
            </w:r>
          </w:p>
        </w:tc>
      </w:tr>
      <w:tr w:rsidR="00474122" w:rsidRPr="00EB7A6E" w:rsidTr="001B71E6">
        <w:trPr>
          <w:trHeight w:val="842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122" w:rsidRPr="00EB7A6E" w:rsidRDefault="00474122" w:rsidP="00474122">
            <w:pPr>
              <w:numPr>
                <w:ilvl w:val="0"/>
                <w:numId w:val="26"/>
              </w:num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EB7A6E">
              <w:rPr>
                <w:sz w:val="24"/>
              </w:rPr>
              <w:t>Brand: String</w:t>
            </w:r>
          </w:p>
          <w:p w:rsidR="00474122" w:rsidRPr="00EB7A6E" w:rsidRDefault="00474122" w:rsidP="00474122">
            <w:pPr>
              <w:numPr>
                <w:ilvl w:val="0"/>
                <w:numId w:val="26"/>
              </w:num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EB7A6E">
              <w:rPr>
                <w:sz w:val="24"/>
              </w:rPr>
              <w:t>Speed: int</w:t>
            </w:r>
          </w:p>
        </w:tc>
      </w:tr>
      <w:tr w:rsidR="00474122" w:rsidRPr="00EB7A6E" w:rsidTr="001B71E6">
        <w:trPr>
          <w:trHeight w:val="1685"/>
        </w:trPr>
        <w:tc>
          <w:tcPr>
            <w:tcW w:w="3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122" w:rsidRPr="00EB7A6E" w:rsidRDefault="00474122" w:rsidP="00474122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EB7A6E">
              <w:rPr>
                <w:sz w:val="24"/>
              </w:rPr>
              <w:t xml:space="preserve">+ </w:t>
            </w:r>
            <w:proofErr w:type="gramStart"/>
            <w:r w:rsidRPr="00EB7A6E">
              <w:rPr>
                <w:sz w:val="24"/>
              </w:rPr>
              <w:t>vehicle(</w:t>
            </w:r>
            <w:proofErr w:type="gramEnd"/>
            <w:r w:rsidRPr="00EB7A6E">
              <w:rPr>
                <w:sz w:val="24"/>
              </w:rPr>
              <w:t>brand: string</w:t>
            </w:r>
          </w:p>
          <w:p w:rsidR="00474122" w:rsidRPr="00EB7A6E" w:rsidRDefault="00474122" w:rsidP="00474122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EB7A6E">
              <w:rPr>
                <w:sz w:val="24"/>
              </w:rPr>
              <w:t xml:space="preserve">                 Speed: int)</w:t>
            </w:r>
          </w:p>
          <w:p w:rsidR="00474122" w:rsidRPr="00EB7A6E" w:rsidRDefault="00474122" w:rsidP="00474122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EB7A6E">
              <w:rPr>
                <w:sz w:val="24"/>
              </w:rPr>
              <w:t xml:space="preserve">+start </w:t>
            </w:r>
            <w:proofErr w:type="gramStart"/>
            <w:r w:rsidRPr="00EB7A6E">
              <w:rPr>
                <w:sz w:val="24"/>
              </w:rPr>
              <w:t>vehicle(</w:t>
            </w:r>
            <w:proofErr w:type="gramEnd"/>
            <w:r w:rsidRPr="00EB7A6E">
              <w:rPr>
                <w:sz w:val="24"/>
              </w:rPr>
              <w:t>): void</w:t>
            </w:r>
          </w:p>
          <w:p w:rsidR="00474122" w:rsidRPr="00EB7A6E" w:rsidRDefault="00474122" w:rsidP="00474122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EB7A6E">
              <w:rPr>
                <w:sz w:val="24"/>
              </w:rPr>
              <w:t>+</w:t>
            </w:r>
            <w:proofErr w:type="spellStart"/>
            <w:proofErr w:type="gramStart"/>
            <w:r w:rsidRPr="00EB7A6E">
              <w:rPr>
                <w:sz w:val="24"/>
              </w:rPr>
              <w:t>displaydetails</w:t>
            </w:r>
            <w:proofErr w:type="spellEnd"/>
            <w:r w:rsidRPr="00EB7A6E">
              <w:rPr>
                <w:sz w:val="24"/>
              </w:rPr>
              <w:t>():void</w:t>
            </w:r>
            <w:proofErr w:type="gramEnd"/>
          </w:p>
        </w:tc>
      </w:tr>
    </w:tbl>
    <w:p w:rsidR="00474122" w:rsidRDefault="00404A3F" w:rsidP="00404A3F">
      <w:pPr>
        <w:tabs>
          <w:tab w:val="left" w:pos="2372"/>
        </w:tabs>
        <w:rPr>
          <w:b/>
          <w:bCs/>
          <w:noProof/>
          <w:sz w:val="24"/>
          <w:u w:val="single"/>
        </w:rPr>
      </w:pPr>
      <w:r w:rsidRPr="00D93CB3">
        <w:rPr>
          <w:b/>
          <w:bCs/>
          <w:sz w:val="24"/>
          <w:u w:val="single"/>
        </w:rPr>
        <w:t>CODE:</w:t>
      </w:r>
      <w:r w:rsidRPr="002031F9">
        <w:rPr>
          <w:noProof/>
        </w:rPr>
        <w:t xml:space="preserve"> </w:t>
      </w:r>
    </w:p>
    <w:p w:rsidR="00404A3F" w:rsidRDefault="00404A3F" w:rsidP="00404A3F">
      <w:pPr>
        <w:tabs>
          <w:tab w:val="left" w:pos="2372"/>
        </w:tabs>
        <w:rPr>
          <w:noProof/>
        </w:rPr>
      </w:pPr>
      <w:r w:rsidRPr="002031F9">
        <w:rPr>
          <w:b/>
          <w:bCs/>
          <w:noProof/>
          <w:sz w:val="24"/>
          <w:u w:val="single"/>
        </w:rPr>
        <w:drawing>
          <wp:inline distT="0" distB="0" distL="0" distR="0" wp14:anchorId="79F2D848" wp14:editId="7460359E">
            <wp:extent cx="5409015" cy="4632960"/>
            <wp:effectExtent l="0" t="0" r="1270" b="0"/>
            <wp:docPr id="10018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18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1539" cy="46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A58">
        <w:rPr>
          <w:b/>
          <w:bCs/>
          <w:sz w:val="24"/>
          <w:u w:val="single"/>
        </w:rPr>
        <w:lastRenderedPageBreak/>
        <w:t>CODE:</w:t>
      </w:r>
      <w:r w:rsidRPr="00C9148D">
        <w:rPr>
          <w:noProof/>
        </w:rPr>
        <w:t xml:space="preserve"> </w:t>
      </w:r>
    </w:p>
    <w:p w:rsid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C9148D">
        <w:rPr>
          <w:b/>
          <w:bCs/>
          <w:noProof/>
          <w:sz w:val="24"/>
          <w:u w:val="single"/>
        </w:rPr>
        <w:drawing>
          <wp:inline distT="0" distB="0" distL="0" distR="0" wp14:anchorId="29F5EB28" wp14:editId="5A4B21A4">
            <wp:extent cx="5731510" cy="2186940"/>
            <wp:effectExtent l="0" t="0" r="2540" b="3810"/>
            <wp:docPr id="64492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29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Pr="002C7CBD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2C7CBD">
        <w:rPr>
          <w:b/>
          <w:bCs/>
          <w:sz w:val="24"/>
          <w:u w:val="single"/>
        </w:rPr>
        <w:t>ERRORS:</w:t>
      </w:r>
    </w:p>
    <w:tbl>
      <w:tblPr>
        <w:tblStyle w:val="TableGrid"/>
        <w:tblW w:w="9029" w:type="dxa"/>
        <w:tblLook w:val="04A0" w:firstRow="1" w:lastRow="0" w:firstColumn="1" w:lastColumn="0" w:noHBand="0" w:noVBand="1"/>
      </w:tblPr>
      <w:tblGrid>
        <w:gridCol w:w="4463"/>
        <w:gridCol w:w="4566"/>
      </w:tblGrid>
      <w:tr w:rsidR="00404A3F" w:rsidRPr="00895CE7" w:rsidTr="00321D5F">
        <w:trPr>
          <w:trHeight w:val="350"/>
        </w:trPr>
        <w:tc>
          <w:tcPr>
            <w:tcW w:w="4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895CE7" w:rsidRDefault="00404A3F" w:rsidP="00321D5F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895CE7">
              <w:rPr>
                <w:b/>
                <w:bCs/>
                <w:sz w:val="24"/>
              </w:rPr>
              <w:t xml:space="preserve">           Code error</w:t>
            </w:r>
          </w:p>
        </w:tc>
        <w:tc>
          <w:tcPr>
            <w:tcW w:w="4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895CE7" w:rsidRDefault="00404A3F" w:rsidP="00321D5F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895CE7">
              <w:rPr>
                <w:b/>
                <w:bCs/>
                <w:sz w:val="24"/>
              </w:rPr>
              <w:t xml:space="preserve">          Code rectification</w:t>
            </w:r>
          </w:p>
        </w:tc>
      </w:tr>
      <w:tr w:rsidR="00404A3F" w:rsidRPr="00895CE7" w:rsidTr="00321D5F">
        <w:trPr>
          <w:trHeight w:val="2141"/>
        </w:trPr>
        <w:tc>
          <w:tcPr>
            <w:tcW w:w="4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895CE7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895CE7">
              <w:rPr>
                <w:sz w:val="24"/>
              </w:rPr>
              <w:t xml:space="preserve">1. Incorrect class name for main </w:t>
            </w:r>
            <w:proofErr w:type="gramStart"/>
            <w:r w:rsidRPr="00895CE7">
              <w:rPr>
                <w:sz w:val="24"/>
              </w:rPr>
              <w:t>method(</w:t>
            </w:r>
            <w:proofErr w:type="gramEnd"/>
            <w:r w:rsidRPr="00895CE7">
              <w:rPr>
                <w:sz w:val="24"/>
              </w:rPr>
              <w:t>Truck).</w:t>
            </w:r>
          </w:p>
          <w:p w:rsidR="00404A3F" w:rsidRPr="00895CE7" w:rsidRDefault="00404A3F" w:rsidP="00321D5F">
            <w:pPr>
              <w:tabs>
                <w:tab w:val="left" w:pos="2372"/>
              </w:tabs>
              <w:rPr>
                <w:sz w:val="24"/>
              </w:rPr>
            </w:pPr>
          </w:p>
          <w:p w:rsidR="00404A3F" w:rsidRPr="00895CE7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895CE7">
              <w:rPr>
                <w:sz w:val="24"/>
              </w:rPr>
              <w:t xml:space="preserve">2. Inconsistent </w:t>
            </w:r>
            <w:proofErr w:type="gramStart"/>
            <w:r w:rsidRPr="00895CE7">
              <w:rPr>
                <w:sz w:val="24"/>
              </w:rPr>
              <w:t>car  model</w:t>
            </w:r>
            <w:proofErr w:type="gramEnd"/>
            <w:r w:rsidRPr="00895CE7">
              <w:rPr>
                <w:sz w:val="24"/>
              </w:rPr>
              <w:t xml:space="preserve"> output in </w:t>
            </w:r>
            <w:proofErr w:type="spellStart"/>
            <w:proofErr w:type="gramStart"/>
            <w:r w:rsidRPr="00895CE7">
              <w:rPr>
                <w:sz w:val="24"/>
              </w:rPr>
              <w:t>displayinfo</w:t>
            </w:r>
            <w:proofErr w:type="spellEnd"/>
            <w:r w:rsidRPr="00895CE7">
              <w:rPr>
                <w:sz w:val="24"/>
              </w:rPr>
              <w:t>(</w:t>
            </w:r>
            <w:proofErr w:type="gramEnd"/>
            <w:r w:rsidRPr="00895CE7">
              <w:rPr>
                <w:sz w:val="24"/>
              </w:rPr>
              <w:t>).</w:t>
            </w:r>
          </w:p>
        </w:tc>
        <w:tc>
          <w:tcPr>
            <w:tcW w:w="4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895CE7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895CE7">
              <w:rPr>
                <w:sz w:val="24"/>
              </w:rPr>
              <w:t>1.Rename Truck to Main or place main inside car or vehicle.</w:t>
            </w:r>
          </w:p>
          <w:p w:rsidR="00404A3F" w:rsidRPr="00895CE7" w:rsidRDefault="00404A3F" w:rsidP="00321D5F">
            <w:pPr>
              <w:tabs>
                <w:tab w:val="left" w:pos="2372"/>
              </w:tabs>
              <w:rPr>
                <w:sz w:val="24"/>
              </w:rPr>
            </w:pPr>
            <w:r w:rsidRPr="00895CE7">
              <w:rPr>
                <w:sz w:val="24"/>
              </w:rPr>
              <w:t>2. Ensure Car correctly passes Toyota” to super(</w:t>
            </w:r>
            <w:proofErr w:type="spellStart"/>
            <w:r w:rsidRPr="00895CE7">
              <w:rPr>
                <w:sz w:val="24"/>
              </w:rPr>
              <w:t>car_</w:t>
            </w:r>
            <w:proofErr w:type="gramStart"/>
            <w:r w:rsidRPr="00895CE7">
              <w:rPr>
                <w:sz w:val="24"/>
              </w:rPr>
              <w:t>model,color</w:t>
            </w:r>
            <w:proofErr w:type="gramEnd"/>
            <w:r w:rsidRPr="00895CE7">
              <w:rPr>
                <w:sz w:val="24"/>
              </w:rPr>
              <w:t>,fueltype</w:t>
            </w:r>
            <w:proofErr w:type="spellEnd"/>
            <w:r w:rsidRPr="00895CE7">
              <w:rPr>
                <w:sz w:val="24"/>
              </w:rPr>
              <w:t>)</w:t>
            </w:r>
          </w:p>
        </w:tc>
      </w:tr>
    </w:tbl>
    <w:p w:rsidR="00404A3F" w:rsidRPr="00841D06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C80897">
        <w:rPr>
          <w:b/>
          <w:bCs/>
          <w:sz w:val="24"/>
          <w:u w:val="single"/>
        </w:rPr>
        <w:t>IMPORTANT POINTS:</w:t>
      </w:r>
    </w:p>
    <w:p w:rsid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Pr="00841161" w:rsidRDefault="00404A3F" w:rsidP="00B01809">
      <w:pPr>
        <w:tabs>
          <w:tab w:val="left" w:pos="2372"/>
        </w:tabs>
        <w:spacing w:line="360" w:lineRule="auto"/>
        <w:rPr>
          <w:sz w:val="24"/>
          <w:szCs w:val="24"/>
        </w:rPr>
      </w:pPr>
      <w:r w:rsidRPr="00A56056">
        <w:rPr>
          <w:b/>
          <w:bCs/>
          <w:sz w:val="24"/>
          <w:szCs w:val="24"/>
        </w:rPr>
        <w:t>1.Inheritanc</w:t>
      </w:r>
      <w:r w:rsidRPr="00A56056">
        <w:rPr>
          <w:b/>
          <w:bCs/>
          <w:sz w:val="24"/>
          <w:szCs w:val="24"/>
          <w:lang w:val="en-IN"/>
        </w:rPr>
        <w:t xml:space="preserve">e: </w:t>
      </w:r>
      <w:r w:rsidRPr="00A56056">
        <w:rPr>
          <w:sz w:val="24"/>
          <w:szCs w:val="24"/>
        </w:rPr>
        <w:t>The Car class extends the Vehicle class, demonstrating inheritance in Java.</w:t>
      </w:r>
    </w:p>
    <w:p w:rsidR="00404A3F" w:rsidRPr="00841161" w:rsidRDefault="00404A3F" w:rsidP="00B01809">
      <w:pPr>
        <w:tabs>
          <w:tab w:val="left" w:pos="2372"/>
        </w:tabs>
        <w:spacing w:line="360" w:lineRule="auto"/>
        <w:rPr>
          <w:sz w:val="24"/>
          <w:szCs w:val="24"/>
        </w:rPr>
      </w:pPr>
      <w:r w:rsidRPr="00A56056">
        <w:rPr>
          <w:b/>
          <w:bCs/>
          <w:sz w:val="24"/>
          <w:szCs w:val="24"/>
        </w:rPr>
        <w:t>2.Constructor Chaining</w:t>
      </w:r>
      <w:r w:rsidRPr="00A56056">
        <w:rPr>
          <w:b/>
          <w:bCs/>
          <w:sz w:val="24"/>
          <w:szCs w:val="24"/>
          <w:lang w:val="en-IN"/>
        </w:rPr>
        <w:t>:</w:t>
      </w:r>
      <w:r w:rsidRPr="00841161">
        <w:rPr>
          <w:b/>
          <w:bCs/>
          <w:sz w:val="24"/>
          <w:szCs w:val="24"/>
          <w:lang w:val="en-IN"/>
        </w:rPr>
        <w:t xml:space="preserve"> </w:t>
      </w:r>
      <w:r w:rsidRPr="00A56056">
        <w:rPr>
          <w:sz w:val="24"/>
          <w:szCs w:val="24"/>
        </w:rPr>
        <w:t xml:space="preserve">The Car class calls the parent constructor using </w:t>
      </w:r>
      <w:proofErr w:type="gramStart"/>
      <w:r w:rsidRPr="00A56056">
        <w:rPr>
          <w:sz w:val="24"/>
          <w:szCs w:val="24"/>
        </w:rPr>
        <w:t>super(</w:t>
      </w:r>
      <w:proofErr w:type="spellStart"/>
      <w:proofErr w:type="gramEnd"/>
      <w:r w:rsidRPr="00A56056">
        <w:rPr>
          <w:sz w:val="24"/>
          <w:szCs w:val="24"/>
        </w:rPr>
        <w:t>car_</w:t>
      </w:r>
      <w:proofErr w:type="gramStart"/>
      <w:r w:rsidRPr="00A56056">
        <w:rPr>
          <w:sz w:val="24"/>
          <w:szCs w:val="24"/>
        </w:rPr>
        <w:t>model,color</w:t>
      </w:r>
      <w:proofErr w:type="spellEnd"/>
      <w:proofErr w:type="gramEnd"/>
      <w:r w:rsidRPr="00A56056">
        <w:rPr>
          <w:sz w:val="24"/>
          <w:szCs w:val="24"/>
        </w:rPr>
        <w:t xml:space="preserve">, </w:t>
      </w:r>
      <w:proofErr w:type="spellStart"/>
      <w:r w:rsidRPr="00A56056">
        <w:rPr>
          <w:sz w:val="24"/>
          <w:szCs w:val="24"/>
        </w:rPr>
        <w:t>fuel_type</w:t>
      </w:r>
      <w:proofErr w:type="spellEnd"/>
      <w:r w:rsidRPr="00A56056">
        <w:rPr>
          <w:sz w:val="24"/>
          <w:szCs w:val="24"/>
        </w:rPr>
        <w:t>); to initialize inherited attributes.</w:t>
      </w:r>
    </w:p>
    <w:p w:rsidR="00404A3F" w:rsidRPr="00A56056" w:rsidRDefault="00404A3F" w:rsidP="00B01809">
      <w:pPr>
        <w:tabs>
          <w:tab w:val="left" w:pos="2372"/>
        </w:tabs>
        <w:spacing w:line="360" w:lineRule="auto"/>
        <w:rPr>
          <w:b/>
          <w:bCs/>
          <w:sz w:val="24"/>
          <w:szCs w:val="24"/>
        </w:rPr>
      </w:pPr>
      <w:r w:rsidRPr="00A56056">
        <w:rPr>
          <w:b/>
          <w:bCs/>
          <w:sz w:val="24"/>
          <w:szCs w:val="24"/>
        </w:rPr>
        <w:t xml:space="preserve">3.Method </w:t>
      </w:r>
      <w:proofErr w:type="gramStart"/>
      <w:r w:rsidRPr="00A56056">
        <w:rPr>
          <w:b/>
          <w:bCs/>
          <w:sz w:val="24"/>
          <w:szCs w:val="24"/>
        </w:rPr>
        <w:t>Overridin</w:t>
      </w:r>
      <w:r w:rsidRPr="00A56056">
        <w:rPr>
          <w:b/>
          <w:bCs/>
          <w:sz w:val="24"/>
          <w:szCs w:val="24"/>
          <w:lang w:val="en-IN"/>
        </w:rPr>
        <w:t>g:</w:t>
      </w:r>
      <w:r w:rsidRPr="00A56056">
        <w:rPr>
          <w:sz w:val="24"/>
          <w:szCs w:val="24"/>
        </w:rPr>
        <w:t>The</w:t>
      </w:r>
      <w:proofErr w:type="gramEnd"/>
      <w:r w:rsidRPr="00A56056">
        <w:rPr>
          <w:sz w:val="24"/>
          <w:szCs w:val="24"/>
        </w:rPr>
        <w:t xml:space="preserve"> Car class overrides the </w:t>
      </w:r>
      <w:proofErr w:type="spellStart"/>
      <w:proofErr w:type="gramStart"/>
      <w:r w:rsidRPr="00A56056">
        <w:rPr>
          <w:sz w:val="24"/>
          <w:szCs w:val="24"/>
        </w:rPr>
        <w:t>displayInfo</w:t>
      </w:r>
      <w:proofErr w:type="spellEnd"/>
      <w:r w:rsidRPr="00A56056">
        <w:rPr>
          <w:sz w:val="24"/>
          <w:szCs w:val="24"/>
        </w:rPr>
        <w:t>(</w:t>
      </w:r>
      <w:proofErr w:type="gramEnd"/>
      <w:r w:rsidRPr="00A56056">
        <w:rPr>
          <w:sz w:val="24"/>
          <w:szCs w:val="24"/>
        </w:rPr>
        <w:t xml:space="preserve">) method from Vehicle and calls </w:t>
      </w:r>
      <w:proofErr w:type="spellStart"/>
      <w:proofErr w:type="gramStart"/>
      <w:r w:rsidRPr="00A56056">
        <w:rPr>
          <w:sz w:val="24"/>
          <w:szCs w:val="24"/>
        </w:rPr>
        <w:t>super.displayInfo</w:t>
      </w:r>
      <w:proofErr w:type="spellEnd"/>
      <w:proofErr w:type="gramEnd"/>
      <w:r w:rsidRPr="00A56056">
        <w:rPr>
          <w:sz w:val="24"/>
          <w:szCs w:val="24"/>
        </w:rPr>
        <w:t>() to reuse the parent method before adding its own output</w:t>
      </w:r>
      <w:r w:rsidRPr="00A56056">
        <w:rPr>
          <w:b/>
          <w:bCs/>
          <w:sz w:val="24"/>
          <w:szCs w:val="24"/>
        </w:rPr>
        <w:t>.</w:t>
      </w:r>
    </w:p>
    <w:p w:rsidR="00404A3F" w:rsidRDefault="00404A3F" w:rsidP="00B01809">
      <w:pPr>
        <w:tabs>
          <w:tab w:val="left" w:pos="2372"/>
        </w:tabs>
        <w:spacing w:line="360" w:lineRule="auto"/>
        <w:rPr>
          <w:sz w:val="24"/>
          <w:szCs w:val="24"/>
        </w:rPr>
      </w:pPr>
      <w:r w:rsidRPr="00A56056">
        <w:rPr>
          <w:b/>
          <w:bCs/>
          <w:sz w:val="24"/>
          <w:szCs w:val="24"/>
        </w:rPr>
        <w:t xml:space="preserve">4.Incorrect main Class </w:t>
      </w:r>
      <w:proofErr w:type="gramStart"/>
      <w:r w:rsidRPr="00A56056">
        <w:rPr>
          <w:b/>
          <w:bCs/>
          <w:sz w:val="24"/>
          <w:szCs w:val="24"/>
        </w:rPr>
        <w:t>Name</w:t>
      </w:r>
      <w:r w:rsidRPr="00A56056">
        <w:rPr>
          <w:b/>
          <w:bCs/>
          <w:sz w:val="24"/>
          <w:szCs w:val="24"/>
          <w:lang w:val="en-IN"/>
        </w:rPr>
        <w:t>:</w:t>
      </w:r>
      <w:r w:rsidRPr="00A56056">
        <w:rPr>
          <w:sz w:val="24"/>
          <w:szCs w:val="24"/>
        </w:rPr>
        <w:t>The</w:t>
      </w:r>
      <w:proofErr w:type="gramEnd"/>
      <w:r w:rsidRPr="00A56056">
        <w:rPr>
          <w:sz w:val="24"/>
          <w:szCs w:val="24"/>
        </w:rPr>
        <w:t xml:space="preserve"> main method is inside Truck, which is unrelated to Vehicle and Car. The class should be renamed for clarity.</w:t>
      </w:r>
    </w:p>
    <w:p w:rsidR="00404A3F" w:rsidRPr="00A56056" w:rsidRDefault="00404A3F" w:rsidP="00404A3F">
      <w:pPr>
        <w:tabs>
          <w:tab w:val="left" w:pos="2372"/>
        </w:tabs>
        <w:rPr>
          <w:sz w:val="24"/>
          <w:szCs w:val="24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Pr="002C5AD4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2C5AD4">
        <w:rPr>
          <w:b/>
          <w:bCs/>
          <w:sz w:val="24"/>
          <w:u w:val="single"/>
        </w:rPr>
        <w:lastRenderedPageBreak/>
        <w:t>PROGRAM-2:</w:t>
      </w:r>
    </w:p>
    <w:p w:rsidR="00721102" w:rsidRDefault="00721102" w:rsidP="00B01809">
      <w:pPr>
        <w:tabs>
          <w:tab w:val="left" w:pos="2372"/>
        </w:tabs>
        <w:spacing w:line="360" w:lineRule="auto"/>
        <w:rPr>
          <w:b/>
          <w:bCs/>
          <w:sz w:val="24"/>
          <w:u w:val="single"/>
        </w:rPr>
      </w:pPr>
    </w:p>
    <w:p w:rsidR="00404A3F" w:rsidRPr="009B4412" w:rsidRDefault="00404A3F" w:rsidP="00721102">
      <w:pPr>
        <w:tabs>
          <w:tab w:val="left" w:pos="2372"/>
        </w:tabs>
        <w:spacing w:line="276" w:lineRule="auto"/>
        <w:rPr>
          <w:sz w:val="24"/>
        </w:rPr>
      </w:pPr>
      <w:r w:rsidRPr="002401F5">
        <w:rPr>
          <w:b/>
          <w:bCs/>
          <w:sz w:val="24"/>
          <w:u w:val="single"/>
        </w:rPr>
        <w:t>AIM:</w:t>
      </w:r>
      <w:r>
        <w:rPr>
          <w:b/>
          <w:bCs/>
          <w:sz w:val="28"/>
          <w:szCs w:val="28"/>
          <w:u w:val="single"/>
        </w:rPr>
        <w:t xml:space="preserve"> </w:t>
      </w:r>
      <w:r w:rsidRPr="009B4412">
        <w:rPr>
          <w:sz w:val="24"/>
        </w:rPr>
        <w:t xml:space="preserve">A college is developing an automated admission system that verifies </w:t>
      </w:r>
      <w:proofErr w:type="gramStart"/>
      <w:r w:rsidRPr="009B4412">
        <w:rPr>
          <w:sz w:val="24"/>
        </w:rPr>
        <w:t>students</w:t>
      </w:r>
      <w:proofErr w:type="gramEnd"/>
      <w:r w:rsidRPr="009B4412">
        <w:rPr>
          <w:sz w:val="24"/>
        </w:rPr>
        <w:t xml:space="preserve"> </w:t>
      </w:r>
      <w:proofErr w:type="gramStart"/>
      <w:r w:rsidRPr="009B4412">
        <w:rPr>
          <w:sz w:val="24"/>
        </w:rPr>
        <w:t>eligibility(</w:t>
      </w:r>
      <w:proofErr w:type="gramEnd"/>
      <w:r w:rsidRPr="009B4412">
        <w:rPr>
          <w:sz w:val="24"/>
        </w:rPr>
        <w:t xml:space="preserve">UG) and </w:t>
      </w:r>
      <w:proofErr w:type="gramStart"/>
      <w:r w:rsidRPr="009B4412">
        <w:rPr>
          <w:sz w:val="24"/>
        </w:rPr>
        <w:t>postgraduation(</w:t>
      </w:r>
      <w:proofErr w:type="gramEnd"/>
      <w:r w:rsidRPr="009B4412">
        <w:rPr>
          <w:sz w:val="24"/>
        </w:rPr>
        <w:t xml:space="preserve">PG) programs. Each program </w:t>
      </w:r>
      <w:proofErr w:type="spellStart"/>
      <w:r w:rsidRPr="009B4412">
        <w:rPr>
          <w:sz w:val="24"/>
        </w:rPr>
        <w:t>hasdifferent</w:t>
      </w:r>
      <w:proofErr w:type="spellEnd"/>
      <w:r w:rsidRPr="009B4412">
        <w:rPr>
          <w:sz w:val="24"/>
        </w:rPr>
        <w:t xml:space="preserve"> eligibility criteria based on the </w:t>
      </w:r>
      <w:proofErr w:type="gramStart"/>
      <w:r w:rsidRPr="009B4412">
        <w:rPr>
          <w:sz w:val="24"/>
        </w:rPr>
        <w:t>students</w:t>
      </w:r>
      <w:proofErr w:type="gramEnd"/>
      <w:r w:rsidRPr="009B4412">
        <w:rPr>
          <w:sz w:val="24"/>
        </w:rPr>
        <w:t xml:space="preserve"> percentage in their previous qualification.</w:t>
      </w:r>
    </w:p>
    <w:p w:rsidR="00404A3F" w:rsidRPr="009B4412" w:rsidRDefault="00404A3F" w:rsidP="00721102">
      <w:pPr>
        <w:tabs>
          <w:tab w:val="left" w:pos="2372"/>
        </w:tabs>
        <w:spacing w:line="276" w:lineRule="auto"/>
        <w:rPr>
          <w:sz w:val="24"/>
        </w:rPr>
      </w:pPr>
      <w:r w:rsidRPr="009B4412">
        <w:rPr>
          <w:sz w:val="24"/>
        </w:rPr>
        <w:t xml:space="preserve">1. UG admission </w:t>
      </w:r>
      <w:proofErr w:type="spellStart"/>
      <w:r w:rsidRPr="009B4412">
        <w:rPr>
          <w:sz w:val="24"/>
        </w:rPr>
        <w:t>recquire</w:t>
      </w:r>
      <w:proofErr w:type="spellEnd"/>
      <w:r w:rsidRPr="009B4412">
        <w:rPr>
          <w:sz w:val="24"/>
        </w:rPr>
        <w:t xml:space="preserve"> a minimum of 60%.</w:t>
      </w:r>
    </w:p>
    <w:p w:rsidR="00404A3F" w:rsidRDefault="00404A3F" w:rsidP="00721102">
      <w:pPr>
        <w:tabs>
          <w:tab w:val="left" w:pos="2372"/>
        </w:tabs>
        <w:spacing w:line="276" w:lineRule="auto"/>
        <w:rPr>
          <w:sz w:val="24"/>
        </w:rPr>
      </w:pPr>
      <w:r w:rsidRPr="009B4412">
        <w:rPr>
          <w:sz w:val="24"/>
        </w:rPr>
        <w:t xml:space="preserve">2. PG admission </w:t>
      </w:r>
      <w:proofErr w:type="spellStart"/>
      <w:r w:rsidRPr="009B4412">
        <w:rPr>
          <w:sz w:val="24"/>
        </w:rPr>
        <w:t>recquire</w:t>
      </w:r>
      <w:proofErr w:type="spellEnd"/>
      <w:r w:rsidRPr="009B4412">
        <w:rPr>
          <w:sz w:val="24"/>
        </w:rPr>
        <w:t xml:space="preserve"> a minimum of 70%.</w:t>
      </w:r>
    </w:p>
    <w:p w:rsidR="00B01809" w:rsidRPr="00B01809" w:rsidRDefault="00B01809" w:rsidP="00B01809">
      <w:pPr>
        <w:tabs>
          <w:tab w:val="left" w:pos="2372"/>
        </w:tabs>
        <w:spacing w:line="360" w:lineRule="auto"/>
        <w:rPr>
          <w:b/>
          <w:bCs/>
          <w:sz w:val="24"/>
          <w:u w:val="single"/>
        </w:rPr>
      </w:pPr>
      <w:r w:rsidRPr="00B01809">
        <w:rPr>
          <w:b/>
          <w:bCs/>
          <w:sz w:val="24"/>
          <w:u w:val="single"/>
        </w:rPr>
        <w:t>CLASS DIAGRAM:</w:t>
      </w:r>
    </w:p>
    <w:tbl>
      <w:tblPr>
        <w:tblStyle w:val="TableGrid"/>
        <w:tblpPr w:leftFromText="180" w:rightFromText="180" w:vertAnchor="page" w:horzAnchor="margin" w:tblpXSpec="center" w:tblpY="4081"/>
        <w:tblW w:w="0" w:type="auto"/>
        <w:tblLook w:val="04A0" w:firstRow="1" w:lastRow="0" w:firstColumn="1" w:lastColumn="0" w:noHBand="0" w:noVBand="1"/>
      </w:tblPr>
      <w:tblGrid>
        <w:gridCol w:w="3655"/>
      </w:tblGrid>
      <w:tr w:rsidR="00721102" w:rsidRPr="00546032" w:rsidTr="00721102">
        <w:trPr>
          <w:trHeight w:val="455"/>
        </w:trPr>
        <w:tc>
          <w:tcPr>
            <w:tcW w:w="3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1102" w:rsidRPr="00546032" w:rsidRDefault="00721102" w:rsidP="00721102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546032">
              <w:rPr>
                <w:b/>
                <w:bCs/>
                <w:sz w:val="24"/>
              </w:rPr>
              <w:t xml:space="preserve">     </w:t>
            </w:r>
            <w:proofErr w:type="spellStart"/>
            <w:r w:rsidRPr="00546032">
              <w:rPr>
                <w:b/>
                <w:bCs/>
                <w:sz w:val="24"/>
              </w:rPr>
              <w:t>AutomatedAdmission</w:t>
            </w:r>
            <w:proofErr w:type="spellEnd"/>
          </w:p>
        </w:tc>
      </w:tr>
      <w:tr w:rsidR="00721102" w:rsidRPr="00546032" w:rsidTr="00721102">
        <w:trPr>
          <w:trHeight w:val="1076"/>
        </w:trPr>
        <w:tc>
          <w:tcPr>
            <w:tcW w:w="3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1102" w:rsidRPr="00546032" w:rsidRDefault="00721102" w:rsidP="00721102">
            <w:pPr>
              <w:numPr>
                <w:ilvl w:val="0"/>
                <w:numId w:val="26"/>
              </w:numPr>
              <w:tabs>
                <w:tab w:val="left" w:pos="2372"/>
              </w:tabs>
              <w:spacing w:line="276" w:lineRule="auto"/>
              <w:rPr>
                <w:sz w:val="24"/>
              </w:rPr>
            </w:pPr>
            <w:r w:rsidRPr="00546032">
              <w:rPr>
                <w:sz w:val="24"/>
              </w:rPr>
              <w:t>Scanner: scanner</w:t>
            </w:r>
          </w:p>
          <w:p w:rsidR="00721102" w:rsidRPr="00546032" w:rsidRDefault="00721102" w:rsidP="00721102">
            <w:pPr>
              <w:numPr>
                <w:ilvl w:val="0"/>
                <w:numId w:val="26"/>
              </w:numPr>
              <w:tabs>
                <w:tab w:val="left" w:pos="2372"/>
              </w:tabs>
              <w:spacing w:line="276" w:lineRule="auto"/>
              <w:rPr>
                <w:sz w:val="24"/>
              </w:rPr>
            </w:pPr>
            <w:r w:rsidRPr="00546032">
              <w:rPr>
                <w:sz w:val="24"/>
              </w:rPr>
              <w:t>Name: String</w:t>
            </w:r>
          </w:p>
          <w:p w:rsidR="00721102" w:rsidRPr="00546032" w:rsidRDefault="00721102" w:rsidP="00721102">
            <w:pPr>
              <w:numPr>
                <w:ilvl w:val="0"/>
                <w:numId w:val="26"/>
              </w:numPr>
              <w:tabs>
                <w:tab w:val="left" w:pos="2372"/>
              </w:tabs>
              <w:spacing w:line="276" w:lineRule="auto"/>
              <w:rPr>
                <w:sz w:val="24"/>
              </w:rPr>
            </w:pPr>
            <w:proofErr w:type="gramStart"/>
            <w:r w:rsidRPr="00546032">
              <w:rPr>
                <w:sz w:val="24"/>
              </w:rPr>
              <w:t>Percentage :</w:t>
            </w:r>
            <w:proofErr w:type="gramEnd"/>
            <w:r w:rsidRPr="00546032">
              <w:rPr>
                <w:sz w:val="24"/>
              </w:rPr>
              <w:t xml:space="preserve"> double</w:t>
            </w:r>
          </w:p>
          <w:p w:rsidR="00721102" w:rsidRPr="00546032" w:rsidRDefault="00721102" w:rsidP="00721102">
            <w:pPr>
              <w:numPr>
                <w:ilvl w:val="0"/>
                <w:numId w:val="26"/>
              </w:numPr>
              <w:tabs>
                <w:tab w:val="left" w:pos="2372"/>
              </w:tabs>
              <w:spacing w:line="276" w:lineRule="auto"/>
              <w:rPr>
                <w:sz w:val="24"/>
              </w:rPr>
            </w:pPr>
            <w:r w:rsidRPr="00546032">
              <w:rPr>
                <w:sz w:val="24"/>
              </w:rPr>
              <w:t xml:space="preserve">Program: </w:t>
            </w:r>
            <w:proofErr w:type="spellStart"/>
            <w:r w:rsidRPr="00546032">
              <w:rPr>
                <w:sz w:val="24"/>
              </w:rPr>
              <w:t>stirng</w:t>
            </w:r>
            <w:proofErr w:type="spellEnd"/>
          </w:p>
        </w:tc>
      </w:tr>
      <w:tr w:rsidR="00721102" w:rsidRPr="00546032" w:rsidTr="00721102">
        <w:trPr>
          <w:trHeight w:val="1248"/>
        </w:trPr>
        <w:tc>
          <w:tcPr>
            <w:tcW w:w="3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1102" w:rsidRPr="00546032" w:rsidRDefault="00721102" w:rsidP="00721102">
            <w:pPr>
              <w:tabs>
                <w:tab w:val="left" w:pos="2372"/>
              </w:tabs>
              <w:spacing w:line="276" w:lineRule="auto"/>
              <w:rPr>
                <w:sz w:val="24"/>
              </w:rPr>
            </w:pPr>
            <w:r w:rsidRPr="00546032">
              <w:rPr>
                <w:sz w:val="24"/>
              </w:rPr>
              <w:t>+ main(</w:t>
            </w:r>
            <w:proofErr w:type="spellStart"/>
            <w:proofErr w:type="gramStart"/>
            <w:r w:rsidRPr="00546032">
              <w:rPr>
                <w:sz w:val="24"/>
              </w:rPr>
              <w:t>args:String</w:t>
            </w:r>
            <w:proofErr w:type="spellEnd"/>
            <w:proofErr w:type="gramEnd"/>
            <w:r w:rsidRPr="00546032">
              <w:rPr>
                <w:sz w:val="24"/>
              </w:rPr>
              <w:t>[]): void</w:t>
            </w:r>
          </w:p>
          <w:p w:rsidR="00721102" w:rsidRPr="00546032" w:rsidRDefault="00721102" w:rsidP="00721102">
            <w:pPr>
              <w:tabs>
                <w:tab w:val="left" w:pos="2372"/>
              </w:tabs>
              <w:spacing w:line="276" w:lineRule="auto"/>
              <w:rPr>
                <w:sz w:val="24"/>
              </w:rPr>
            </w:pPr>
            <w:r w:rsidRPr="00546032">
              <w:rPr>
                <w:sz w:val="24"/>
              </w:rPr>
              <w:t>+</w:t>
            </w:r>
            <w:proofErr w:type="spellStart"/>
            <w:proofErr w:type="gramStart"/>
            <w:r w:rsidRPr="00546032">
              <w:rPr>
                <w:sz w:val="24"/>
              </w:rPr>
              <w:t>takeInput</w:t>
            </w:r>
            <w:proofErr w:type="spellEnd"/>
            <w:r w:rsidRPr="00546032">
              <w:rPr>
                <w:sz w:val="24"/>
              </w:rPr>
              <w:t>(</w:t>
            </w:r>
            <w:proofErr w:type="gramEnd"/>
            <w:r w:rsidRPr="00546032">
              <w:rPr>
                <w:sz w:val="24"/>
              </w:rPr>
              <w:t>): void</w:t>
            </w:r>
          </w:p>
          <w:p w:rsidR="00721102" w:rsidRPr="00546032" w:rsidRDefault="00721102" w:rsidP="00721102">
            <w:pPr>
              <w:tabs>
                <w:tab w:val="left" w:pos="2372"/>
              </w:tabs>
              <w:spacing w:line="276" w:lineRule="auto"/>
              <w:rPr>
                <w:sz w:val="24"/>
              </w:rPr>
            </w:pPr>
            <w:r w:rsidRPr="00546032">
              <w:rPr>
                <w:sz w:val="24"/>
              </w:rPr>
              <w:t>+</w:t>
            </w:r>
            <w:proofErr w:type="spellStart"/>
            <w:proofErr w:type="gramStart"/>
            <w:r w:rsidRPr="00546032">
              <w:rPr>
                <w:sz w:val="24"/>
              </w:rPr>
              <w:t>checkEligibility</w:t>
            </w:r>
            <w:proofErr w:type="spellEnd"/>
            <w:r w:rsidRPr="00546032">
              <w:rPr>
                <w:sz w:val="24"/>
              </w:rPr>
              <w:t>(</w:t>
            </w:r>
            <w:proofErr w:type="gramEnd"/>
            <w:r w:rsidRPr="00546032">
              <w:rPr>
                <w:sz w:val="24"/>
              </w:rPr>
              <w:t>): void</w:t>
            </w:r>
          </w:p>
          <w:p w:rsidR="00721102" w:rsidRPr="00546032" w:rsidRDefault="00721102" w:rsidP="00721102">
            <w:pPr>
              <w:tabs>
                <w:tab w:val="left" w:pos="2372"/>
              </w:tabs>
              <w:spacing w:line="276" w:lineRule="auto"/>
              <w:rPr>
                <w:sz w:val="24"/>
              </w:rPr>
            </w:pPr>
            <w:r w:rsidRPr="00546032">
              <w:rPr>
                <w:sz w:val="24"/>
              </w:rPr>
              <w:t>+</w:t>
            </w:r>
            <w:proofErr w:type="spellStart"/>
            <w:proofErr w:type="gramStart"/>
            <w:r w:rsidRPr="00546032">
              <w:rPr>
                <w:sz w:val="24"/>
              </w:rPr>
              <w:t>closeScanner</w:t>
            </w:r>
            <w:proofErr w:type="spellEnd"/>
            <w:r w:rsidRPr="00546032">
              <w:rPr>
                <w:sz w:val="24"/>
              </w:rPr>
              <w:t>(</w:t>
            </w:r>
            <w:proofErr w:type="gramEnd"/>
            <w:r w:rsidRPr="00546032">
              <w:rPr>
                <w:sz w:val="24"/>
              </w:rPr>
              <w:t>); void</w:t>
            </w:r>
          </w:p>
        </w:tc>
      </w:tr>
    </w:tbl>
    <w:p w:rsidR="00B01809" w:rsidRPr="00B01809" w:rsidRDefault="00B01809" w:rsidP="00B01809">
      <w:pPr>
        <w:tabs>
          <w:tab w:val="left" w:pos="2372"/>
        </w:tabs>
        <w:spacing w:line="360" w:lineRule="auto"/>
        <w:rPr>
          <w:b/>
          <w:bCs/>
          <w:sz w:val="24"/>
        </w:rPr>
      </w:pPr>
    </w:p>
    <w:p w:rsidR="00B01809" w:rsidRDefault="00B01809" w:rsidP="00B01809">
      <w:pPr>
        <w:tabs>
          <w:tab w:val="left" w:pos="2372"/>
        </w:tabs>
        <w:spacing w:line="360" w:lineRule="auto"/>
        <w:rPr>
          <w:sz w:val="24"/>
        </w:rPr>
      </w:pPr>
    </w:p>
    <w:p w:rsidR="00B01809" w:rsidRDefault="00B01809" w:rsidP="00B01809">
      <w:pPr>
        <w:tabs>
          <w:tab w:val="left" w:pos="2372"/>
        </w:tabs>
        <w:spacing w:line="360" w:lineRule="auto"/>
        <w:rPr>
          <w:sz w:val="24"/>
        </w:rPr>
      </w:pPr>
    </w:p>
    <w:p w:rsidR="00B01809" w:rsidRDefault="00B01809" w:rsidP="00B01809">
      <w:pPr>
        <w:tabs>
          <w:tab w:val="left" w:pos="2372"/>
        </w:tabs>
        <w:spacing w:line="360" w:lineRule="auto"/>
        <w:rPr>
          <w:sz w:val="24"/>
        </w:rPr>
      </w:pPr>
    </w:p>
    <w:p w:rsidR="00B01809" w:rsidRDefault="00B01809" w:rsidP="00B01809">
      <w:pPr>
        <w:tabs>
          <w:tab w:val="left" w:pos="2372"/>
        </w:tabs>
        <w:spacing w:line="360" w:lineRule="auto"/>
        <w:rPr>
          <w:sz w:val="24"/>
        </w:rPr>
      </w:pPr>
    </w:p>
    <w:p w:rsidR="00B01809" w:rsidRDefault="00B01809" w:rsidP="00B01809">
      <w:pPr>
        <w:tabs>
          <w:tab w:val="left" w:pos="2372"/>
        </w:tabs>
        <w:spacing w:line="360" w:lineRule="auto"/>
        <w:rPr>
          <w:sz w:val="24"/>
        </w:rPr>
      </w:pPr>
    </w:p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Default="00404A3F" w:rsidP="00404A3F">
      <w:pPr>
        <w:tabs>
          <w:tab w:val="left" w:pos="2372"/>
        </w:tabs>
        <w:rPr>
          <w:noProof/>
        </w:rPr>
      </w:pPr>
      <w:r w:rsidRPr="00520DD6">
        <w:rPr>
          <w:b/>
          <w:bCs/>
          <w:sz w:val="24"/>
          <w:u w:val="single"/>
        </w:rPr>
        <w:t>CODE:</w:t>
      </w:r>
      <w:r w:rsidRPr="003218E2">
        <w:rPr>
          <w:noProof/>
        </w:rPr>
        <w:t xml:space="preserve"> </w:t>
      </w:r>
    </w:p>
    <w:p w:rsidR="00721102" w:rsidRDefault="00721102" w:rsidP="00404A3F">
      <w:pPr>
        <w:tabs>
          <w:tab w:val="left" w:pos="2372"/>
        </w:tabs>
        <w:rPr>
          <w:noProof/>
        </w:rPr>
      </w:pPr>
    </w:p>
    <w:p w:rsidR="00721102" w:rsidRDefault="00404A3F" w:rsidP="00404A3F">
      <w:pPr>
        <w:tabs>
          <w:tab w:val="left" w:pos="2372"/>
        </w:tabs>
        <w:rPr>
          <w:noProof/>
        </w:rPr>
      </w:pPr>
      <w:r w:rsidRPr="00E35FDD">
        <w:rPr>
          <w:b/>
          <w:bCs/>
          <w:noProof/>
          <w:sz w:val="24"/>
          <w:u w:val="single"/>
        </w:rPr>
        <w:drawing>
          <wp:inline distT="0" distB="0" distL="0" distR="0" wp14:anchorId="0F566EB1" wp14:editId="01E1352D">
            <wp:extent cx="4073274" cy="4846320"/>
            <wp:effectExtent l="0" t="0" r="3810" b="0"/>
            <wp:docPr id="94331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105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8557" cy="485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02" w:rsidRDefault="00721102" w:rsidP="00404A3F">
      <w:pPr>
        <w:tabs>
          <w:tab w:val="left" w:pos="2372"/>
        </w:tabs>
        <w:rPr>
          <w:b/>
          <w:sz w:val="24"/>
          <w:u w:val="single"/>
        </w:rPr>
      </w:pPr>
    </w:p>
    <w:p w:rsidR="00B01809" w:rsidRDefault="00404A3F" w:rsidP="00404A3F">
      <w:pPr>
        <w:tabs>
          <w:tab w:val="left" w:pos="2372"/>
        </w:tabs>
        <w:rPr>
          <w:b/>
          <w:sz w:val="24"/>
          <w:u w:val="single"/>
        </w:rPr>
      </w:pPr>
      <w:r w:rsidRPr="006F2FBD">
        <w:rPr>
          <w:b/>
          <w:sz w:val="24"/>
          <w:u w:val="single"/>
        </w:rPr>
        <w:lastRenderedPageBreak/>
        <w:t>OUTPUT:</w:t>
      </w:r>
    </w:p>
    <w:p w:rsidR="00404A3F" w:rsidRPr="00B01809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DE7670">
        <w:rPr>
          <w:noProof/>
        </w:rPr>
        <w:t xml:space="preserve"> </w:t>
      </w:r>
      <w:r w:rsidRPr="00DE7670">
        <w:rPr>
          <w:b/>
          <w:noProof/>
          <w:sz w:val="24"/>
          <w:u w:val="single"/>
        </w:rPr>
        <w:drawing>
          <wp:inline distT="0" distB="0" distL="0" distR="0" wp14:anchorId="37C1ADA7" wp14:editId="1C2FC341">
            <wp:extent cx="5731510" cy="1798955"/>
            <wp:effectExtent l="0" t="0" r="2540" b="0"/>
            <wp:docPr id="113750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061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AD76C2">
        <w:rPr>
          <w:b/>
          <w:bCs/>
          <w:sz w:val="24"/>
          <w:u w:val="single"/>
        </w:rPr>
        <w:t>ERRORS:</w:t>
      </w:r>
    </w:p>
    <w:p w:rsidR="00B01809" w:rsidRPr="00B01809" w:rsidRDefault="00B01809" w:rsidP="00404A3F">
      <w:pPr>
        <w:tabs>
          <w:tab w:val="left" w:pos="2372"/>
        </w:tabs>
        <w:rPr>
          <w:b/>
          <w:bCs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201"/>
      </w:tblGrid>
      <w:tr w:rsidR="00404A3F" w:rsidRPr="008F34C4" w:rsidTr="00321D5F">
        <w:trPr>
          <w:trHeight w:val="594"/>
        </w:trPr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8F34C4" w:rsidRDefault="00404A3F" w:rsidP="00321D5F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8F34C4">
              <w:rPr>
                <w:b/>
                <w:bCs/>
                <w:sz w:val="24"/>
              </w:rPr>
              <w:t xml:space="preserve">               Code error</w:t>
            </w:r>
          </w:p>
        </w:tc>
        <w:tc>
          <w:tcPr>
            <w:tcW w:w="4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8F34C4" w:rsidRDefault="00404A3F" w:rsidP="00321D5F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8F34C4">
              <w:rPr>
                <w:b/>
                <w:bCs/>
                <w:sz w:val="24"/>
              </w:rPr>
              <w:t xml:space="preserve">          Code rectification </w:t>
            </w:r>
          </w:p>
        </w:tc>
      </w:tr>
      <w:tr w:rsidR="00404A3F" w:rsidRPr="008F34C4" w:rsidTr="00321D5F"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8F34C4" w:rsidRDefault="00404A3F" w:rsidP="00B01809">
            <w:pPr>
              <w:tabs>
                <w:tab w:val="left" w:pos="2372"/>
              </w:tabs>
              <w:spacing w:line="360" w:lineRule="auto"/>
              <w:rPr>
                <w:bCs/>
                <w:sz w:val="24"/>
                <w:lang w:val="en-IN"/>
              </w:rPr>
            </w:pPr>
            <w:r w:rsidRPr="008F34C4">
              <w:rPr>
                <w:b/>
                <w:bCs/>
                <w:sz w:val="24"/>
                <w:lang w:val="en-IN"/>
              </w:rPr>
              <w:t xml:space="preserve">1.Scanner </w:t>
            </w:r>
            <w:proofErr w:type="spellStart"/>
            <w:proofErr w:type="gramStart"/>
            <w:r w:rsidRPr="008F34C4">
              <w:rPr>
                <w:b/>
                <w:bCs/>
                <w:sz w:val="24"/>
                <w:lang w:val="en-IN"/>
              </w:rPr>
              <w:t>nextLine</w:t>
            </w:r>
            <w:proofErr w:type="spellEnd"/>
            <w:r w:rsidRPr="008F34C4">
              <w:rPr>
                <w:b/>
                <w:bCs/>
                <w:sz w:val="24"/>
                <w:lang w:val="en-IN"/>
              </w:rPr>
              <w:t>(</w:t>
            </w:r>
            <w:proofErr w:type="gramEnd"/>
            <w:r w:rsidRPr="008F34C4">
              <w:rPr>
                <w:b/>
                <w:bCs/>
                <w:sz w:val="24"/>
                <w:lang w:val="en-IN"/>
              </w:rPr>
              <w:t xml:space="preserve">) issue after </w:t>
            </w:r>
            <w:proofErr w:type="spellStart"/>
            <w:proofErr w:type="gramStart"/>
            <w:r w:rsidRPr="008F34C4">
              <w:rPr>
                <w:b/>
                <w:bCs/>
                <w:sz w:val="24"/>
                <w:lang w:val="en-IN"/>
              </w:rPr>
              <w:t>nextDouble</w:t>
            </w:r>
            <w:proofErr w:type="spellEnd"/>
            <w:r w:rsidRPr="008F34C4">
              <w:rPr>
                <w:b/>
                <w:bCs/>
                <w:sz w:val="24"/>
                <w:lang w:val="en-IN"/>
              </w:rPr>
              <w:t>(</w:t>
            </w:r>
            <w:proofErr w:type="gramEnd"/>
            <w:r w:rsidRPr="008F34C4">
              <w:rPr>
                <w:b/>
                <w:bCs/>
                <w:sz w:val="24"/>
                <w:lang w:val="en-IN"/>
              </w:rPr>
              <w:t xml:space="preserve">): </w:t>
            </w:r>
            <w:r w:rsidRPr="008F34C4">
              <w:rPr>
                <w:bCs/>
                <w:sz w:val="24"/>
                <w:lang w:val="en-IN"/>
              </w:rPr>
              <w:t xml:space="preserve">After </w:t>
            </w:r>
            <w:proofErr w:type="spellStart"/>
            <w:proofErr w:type="gramStart"/>
            <w:r w:rsidRPr="008F34C4">
              <w:rPr>
                <w:bCs/>
                <w:sz w:val="24"/>
                <w:lang w:val="en-IN"/>
              </w:rPr>
              <w:t>scanner.nextDouble</w:t>
            </w:r>
            <w:proofErr w:type="spellEnd"/>
            <w:proofErr w:type="gramEnd"/>
            <w:r w:rsidRPr="008F34C4">
              <w:rPr>
                <w:bCs/>
                <w:sz w:val="24"/>
                <w:lang w:val="en-IN"/>
              </w:rPr>
              <w:t xml:space="preserve">(), the newline character remains in the buffer, causing </w:t>
            </w:r>
            <w:proofErr w:type="spellStart"/>
            <w:proofErr w:type="gramStart"/>
            <w:r w:rsidRPr="008F34C4">
              <w:rPr>
                <w:bCs/>
                <w:sz w:val="24"/>
                <w:lang w:val="en-IN"/>
              </w:rPr>
              <w:t>nextLine</w:t>
            </w:r>
            <w:proofErr w:type="spellEnd"/>
            <w:r w:rsidRPr="008F34C4">
              <w:rPr>
                <w:bCs/>
                <w:sz w:val="24"/>
                <w:lang w:val="en-IN"/>
              </w:rPr>
              <w:t>(</w:t>
            </w:r>
            <w:proofErr w:type="gramEnd"/>
            <w:r w:rsidRPr="008F34C4">
              <w:rPr>
                <w:bCs/>
                <w:sz w:val="24"/>
                <w:lang w:val="en-IN"/>
              </w:rPr>
              <w:t>) to be skipped.</w:t>
            </w:r>
          </w:p>
          <w:p w:rsidR="00404A3F" w:rsidRPr="008F34C4" w:rsidRDefault="00404A3F" w:rsidP="00B01809">
            <w:pPr>
              <w:tabs>
                <w:tab w:val="left" w:pos="2372"/>
              </w:tabs>
              <w:spacing w:line="360" w:lineRule="auto"/>
              <w:rPr>
                <w:bCs/>
                <w:sz w:val="24"/>
              </w:rPr>
            </w:pPr>
            <w:r w:rsidRPr="008F34C4">
              <w:rPr>
                <w:b/>
                <w:bCs/>
                <w:sz w:val="24"/>
                <w:lang w:val="en-IN"/>
              </w:rPr>
              <w:t>2.Program type input case sensitivity issue</w:t>
            </w:r>
            <w:r w:rsidRPr="008F34C4">
              <w:rPr>
                <w:bCs/>
                <w:sz w:val="24"/>
                <w:lang w:val="en-IN"/>
              </w:rPr>
              <w:t xml:space="preserve">: If the user enters ug or </w:t>
            </w:r>
            <w:proofErr w:type="spellStart"/>
            <w:r w:rsidRPr="008F34C4">
              <w:rPr>
                <w:bCs/>
                <w:sz w:val="24"/>
                <w:lang w:val="en-IN"/>
              </w:rPr>
              <w:t>pg</w:t>
            </w:r>
            <w:proofErr w:type="spellEnd"/>
            <w:r w:rsidRPr="008F34C4">
              <w:rPr>
                <w:bCs/>
                <w:sz w:val="24"/>
                <w:lang w:val="en-IN"/>
              </w:rPr>
              <w:t xml:space="preserve"> in lowercase, it may cause incorrect comparisons.</w:t>
            </w:r>
          </w:p>
        </w:tc>
        <w:tc>
          <w:tcPr>
            <w:tcW w:w="4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8F34C4" w:rsidRDefault="00404A3F" w:rsidP="00B01809">
            <w:pPr>
              <w:tabs>
                <w:tab w:val="left" w:pos="2372"/>
              </w:tabs>
              <w:spacing w:line="360" w:lineRule="auto"/>
              <w:rPr>
                <w:bCs/>
                <w:sz w:val="24"/>
                <w:lang w:val="en-IN"/>
              </w:rPr>
            </w:pPr>
            <w:r w:rsidRPr="008F34C4">
              <w:rPr>
                <w:b/>
                <w:bCs/>
                <w:sz w:val="24"/>
                <w:lang w:val="en-IN"/>
              </w:rPr>
              <w:t>1</w:t>
            </w:r>
            <w:r w:rsidRPr="008F34C4">
              <w:rPr>
                <w:bCs/>
                <w:sz w:val="24"/>
                <w:lang w:val="en-IN"/>
              </w:rPr>
              <w:t xml:space="preserve">.Add </w:t>
            </w:r>
            <w:proofErr w:type="spellStart"/>
            <w:proofErr w:type="gramStart"/>
            <w:r w:rsidRPr="008F34C4">
              <w:rPr>
                <w:bCs/>
                <w:sz w:val="24"/>
                <w:lang w:val="en-IN"/>
              </w:rPr>
              <w:t>scanner.nextLine</w:t>
            </w:r>
            <w:proofErr w:type="spellEnd"/>
            <w:proofErr w:type="gramEnd"/>
            <w:r w:rsidRPr="008F34C4">
              <w:rPr>
                <w:bCs/>
                <w:sz w:val="24"/>
                <w:lang w:val="en-IN"/>
              </w:rPr>
              <w:t xml:space="preserve">(); after </w:t>
            </w:r>
            <w:proofErr w:type="spellStart"/>
            <w:proofErr w:type="gramStart"/>
            <w:r w:rsidRPr="008F34C4">
              <w:rPr>
                <w:bCs/>
                <w:sz w:val="24"/>
                <w:lang w:val="en-IN"/>
              </w:rPr>
              <w:t>nextDouble</w:t>
            </w:r>
            <w:proofErr w:type="spellEnd"/>
            <w:r w:rsidRPr="008F34C4">
              <w:rPr>
                <w:bCs/>
                <w:sz w:val="24"/>
                <w:lang w:val="en-IN"/>
              </w:rPr>
              <w:t>(</w:t>
            </w:r>
            <w:proofErr w:type="gramEnd"/>
            <w:r w:rsidRPr="008F34C4">
              <w:rPr>
                <w:bCs/>
                <w:sz w:val="24"/>
                <w:lang w:val="en-IN"/>
              </w:rPr>
              <w:t>); to consume the leftover newline.</w:t>
            </w:r>
          </w:p>
          <w:p w:rsidR="00404A3F" w:rsidRPr="008F34C4" w:rsidRDefault="00404A3F" w:rsidP="00B01809">
            <w:pPr>
              <w:tabs>
                <w:tab w:val="left" w:pos="2372"/>
              </w:tabs>
              <w:spacing w:line="360" w:lineRule="auto"/>
              <w:rPr>
                <w:bCs/>
                <w:sz w:val="24"/>
                <w:lang w:val="en-IN"/>
              </w:rPr>
            </w:pPr>
          </w:p>
          <w:p w:rsidR="00404A3F" w:rsidRPr="008F34C4" w:rsidRDefault="00404A3F" w:rsidP="00B01809">
            <w:pPr>
              <w:tabs>
                <w:tab w:val="left" w:pos="2372"/>
              </w:tabs>
              <w:spacing w:line="360" w:lineRule="auto"/>
              <w:rPr>
                <w:bCs/>
                <w:sz w:val="24"/>
                <w:lang w:val="en-IN"/>
              </w:rPr>
            </w:pPr>
            <w:r w:rsidRPr="008F34C4">
              <w:rPr>
                <w:b/>
                <w:bCs/>
                <w:sz w:val="24"/>
                <w:lang w:val="en-IN"/>
              </w:rPr>
              <w:t>2.</w:t>
            </w:r>
            <w:r w:rsidRPr="008F34C4">
              <w:rPr>
                <w:bCs/>
                <w:sz w:val="24"/>
                <w:lang w:val="en-IN"/>
              </w:rPr>
              <w:t xml:space="preserve">Use </w:t>
            </w:r>
            <w:proofErr w:type="spellStart"/>
            <w:proofErr w:type="gramStart"/>
            <w:r w:rsidRPr="008F34C4">
              <w:rPr>
                <w:bCs/>
                <w:sz w:val="24"/>
                <w:lang w:val="en-IN"/>
              </w:rPr>
              <w:t>program.toUpperCase</w:t>
            </w:r>
            <w:proofErr w:type="spellEnd"/>
            <w:proofErr w:type="gramEnd"/>
            <w:r w:rsidRPr="008F34C4">
              <w:rPr>
                <w:bCs/>
                <w:sz w:val="24"/>
                <w:lang w:val="en-IN"/>
              </w:rPr>
              <w:t>() to ensure case-insensitive comparison.</w:t>
            </w:r>
          </w:p>
          <w:p w:rsidR="00404A3F" w:rsidRPr="008F34C4" w:rsidRDefault="00404A3F" w:rsidP="00321D5F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</w:p>
        </w:tc>
      </w:tr>
    </w:tbl>
    <w:p w:rsidR="00404A3F" w:rsidRDefault="00404A3F" w:rsidP="00404A3F">
      <w:pPr>
        <w:tabs>
          <w:tab w:val="left" w:pos="2372"/>
        </w:tabs>
        <w:rPr>
          <w:sz w:val="24"/>
          <w:u w:val="single"/>
        </w:rPr>
      </w:pPr>
    </w:p>
    <w:p w:rsidR="00404A3F" w:rsidRPr="00214800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214800">
        <w:rPr>
          <w:b/>
          <w:bCs/>
          <w:sz w:val="24"/>
          <w:u w:val="single"/>
        </w:rPr>
        <w:t>IMPORTANT POINTS:</w:t>
      </w:r>
    </w:p>
    <w:p w:rsidR="00404A3F" w:rsidRDefault="00404A3F" w:rsidP="00404A3F">
      <w:pPr>
        <w:tabs>
          <w:tab w:val="left" w:pos="2372"/>
        </w:tabs>
        <w:rPr>
          <w:sz w:val="24"/>
          <w:u w:val="single"/>
        </w:rPr>
      </w:pPr>
    </w:p>
    <w:p w:rsidR="00404A3F" w:rsidRPr="005E2B6A" w:rsidRDefault="00404A3F" w:rsidP="00B01809">
      <w:pPr>
        <w:tabs>
          <w:tab w:val="left" w:pos="2372"/>
        </w:tabs>
        <w:spacing w:line="360" w:lineRule="auto"/>
        <w:rPr>
          <w:b/>
          <w:bCs/>
          <w:sz w:val="24"/>
        </w:rPr>
      </w:pPr>
      <w:r w:rsidRPr="005E2B6A">
        <w:rPr>
          <w:b/>
          <w:bCs/>
          <w:sz w:val="24"/>
        </w:rPr>
        <w:t xml:space="preserve">1.User Input Handling: </w:t>
      </w:r>
      <w:r w:rsidRPr="005E2B6A">
        <w:rPr>
          <w:bCs/>
          <w:sz w:val="24"/>
        </w:rPr>
        <w:t>Uses Scanner to take user input for name, percentage, and program type.</w:t>
      </w:r>
    </w:p>
    <w:p w:rsidR="00404A3F" w:rsidRPr="005E2B6A" w:rsidRDefault="00404A3F" w:rsidP="00B01809">
      <w:pPr>
        <w:tabs>
          <w:tab w:val="left" w:pos="2372"/>
        </w:tabs>
        <w:spacing w:line="360" w:lineRule="auto"/>
        <w:rPr>
          <w:bCs/>
          <w:sz w:val="24"/>
        </w:rPr>
      </w:pPr>
      <w:r w:rsidRPr="005E2B6A">
        <w:rPr>
          <w:b/>
          <w:bCs/>
          <w:sz w:val="24"/>
        </w:rPr>
        <w:t xml:space="preserve">2.Decision Making with Conditions: </w:t>
      </w:r>
      <w:r w:rsidRPr="005E2B6A">
        <w:rPr>
          <w:bCs/>
          <w:sz w:val="24"/>
        </w:rPr>
        <w:t>Uses if-else statements to check eligibility criteria.</w:t>
      </w:r>
    </w:p>
    <w:p w:rsidR="00404A3F" w:rsidRPr="005E2B6A" w:rsidRDefault="00404A3F" w:rsidP="00B01809">
      <w:pPr>
        <w:tabs>
          <w:tab w:val="left" w:pos="2372"/>
        </w:tabs>
        <w:spacing w:line="360" w:lineRule="auto"/>
        <w:rPr>
          <w:b/>
          <w:bCs/>
          <w:sz w:val="24"/>
        </w:rPr>
      </w:pPr>
      <w:r w:rsidRPr="005E2B6A">
        <w:rPr>
          <w:b/>
          <w:bCs/>
          <w:sz w:val="24"/>
        </w:rPr>
        <w:t xml:space="preserve">3.String Handling: </w:t>
      </w:r>
      <w:r w:rsidRPr="005E2B6A">
        <w:rPr>
          <w:bCs/>
          <w:sz w:val="24"/>
        </w:rPr>
        <w:t>Converts program input to uppercase (</w:t>
      </w:r>
      <w:proofErr w:type="spellStart"/>
      <w:proofErr w:type="gramStart"/>
      <w:r w:rsidRPr="005E2B6A">
        <w:rPr>
          <w:bCs/>
          <w:sz w:val="24"/>
        </w:rPr>
        <w:t>toUpperCase</w:t>
      </w:r>
      <w:proofErr w:type="spellEnd"/>
      <w:r w:rsidRPr="005E2B6A">
        <w:rPr>
          <w:bCs/>
          <w:sz w:val="24"/>
        </w:rPr>
        <w:t>(</w:t>
      </w:r>
      <w:proofErr w:type="gramEnd"/>
      <w:r w:rsidRPr="005E2B6A">
        <w:rPr>
          <w:bCs/>
          <w:sz w:val="24"/>
        </w:rPr>
        <w:t>)) to handle case variations.</w:t>
      </w:r>
    </w:p>
    <w:p w:rsidR="00404A3F" w:rsidRPr="005E2B6A" w:rsidRDefault="00404A3F" w:rsidP="00B01809">
      <w:pPr>
        <w:tabs>
          <w:tab w:val="left" w:pos="2372"/>
        </w:tabs>
        <w:spacing w:line="360" w:lineRule="auto"/>
        <w:rPr>
          <w:b/>
          <w:bCs/>
          <w:sz w:val="24"/>
        </w:rPr>
      </w:pPr>
      <w:r w:rsidRPr="005E2B6A">
        <w:rPr>
          <w:b/>
          <w:bCs/>
          <w:sz w:val="24"/>
        </w:rPr>
        <w:t xml:space="preserve">4.Closing Scanner: </w:t>
      </w:r>
      <w:r w:rsidRPr="005E2B6A">
        <w:rPr>
          <w:bCs/>
          <w:sz w:val="24"/>
        </w:rPr>
        <w:t xml:space="preserve">Properly closes scanner using </w:t>
      </w:r>
      <w:proofErr w:type="spellStart"/>
      <w:proofErr w:type="gramStart"/>
      <w:r w:rsidRPr="005E2B6A">
        <w:rPr>
          <w:bCs/>
          <w:sz w:val="24"/>
        </w:rPr>
        <w:t>scanner.close</w:t>
      </w:r>
      <w:proofErr w:type="spellEnd"/>
      <w:proofErr w:type="gramEnd"/>
      <w:r w:rsidRPr="005E2B6A">
        <w:rPr>
          <w:bCs/>
          <w:sz w:val="24"/>
        </w:rPr>
        <w:t>(); to prevent resource leaks.</w:t>
      </w:r>
    </w:p>
    <w:p w:rsidR="00404A3F" w:rsidRPr="00546032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Pr="00546032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Pr="00546032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sz w:val="24"/>
          <w:u w:val="single"/>
        </w:rPr>
      </w:pPr>
    </w:p>
    <w:p w:rsidR="00721102" w:rsidRDefault="00721102" w:rsidP="00404A3F">
      <w:pPr>
        <w:tabs>
          <w:tab w:val="left" w:pos="2372"/>
        </w:tabs>
        <w:rPr>
          <w:sz w:val="24"/>
          <w:u w:val="single"/>
        </w:rPr>
      </w:pPr>
    </w:p>
    <w:p w:rsidR="00404A3F" w:rsidRPr="006C0FAC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6C0FAC">
        <w:rPr>
          <w:b/>
          <w:bCs/>
          <w:sz w:val="24"/>
          <w:u w:val="single"/>
        </w:rPr>
        <w:lastRenderedPageBreak/>
        <w:t>PROGRAM-3:</w:t>
      </w:r>
    </w:p>
    <w:p w:rsidR="00404A3F" w:rsidRDefault="00404A3F" w:rsidP="00404A3F">
      <w:pPr>
        <w:tabs>
          <w:tab w:val="left" w:pos="2372"/>
        </w:tabs>
        <w:rPr>
          <w:sz w:val="24"/>
          <w:u w:val="single"/>
        </w:rPr>
      </w:pPr>
    </w:p>
    <w:p w:rsidR="00404A3F" w:rsidRPr="00EE20F6" w:rsidRDefault="00404A3F" w:rsidP="00721102">
      <w:pPr>
        <w:tabs>
          <w:tab w:val="left" w:pos="2372"/>
        </w:tabs>
        <w:spacing w:line="360" w:lineRule="auto"/>
        <w:rPr>
          <w:sz w:val="24"/>
        </w:rPr>
      </w:pPr>
      <w:r w:rsidRPr="00920648">
        <w:rPr>
          <w:b/>
          <w:bCs/>
          <w:sz w:val="24"/>
          <w:u w:val="single"/>
        </w:rPr>
        <w:t>AIM:</w:t>
      </w:r>
      <w:r w:rsidRPr="00EE20F6">
        <w:rPr>
          <w:sz w:val="28"/>
          <w:szCs w:val="28"/>
        </w:rPr>
        <w:t xml:space="preserve"> </w:t>
      </w:r>
      <w:r w:rsidRPr="00EE20F6">
        <w:rPr>
          <w:sz w:val="24"/>
        </w:rPr>
        <w:t>Create a calculator class with overloaded methods to perform addition of:</w:t>
      </w:r>
    </w:p>
    <w:p w:rsidR="00404A3F" w:rsidRPr="00EE20F6" w:rsidRDefault="00404A3F" w:rsidP="00721102">
      <w:pPr>
        <w:tabs>
          <w:tab w:val="left" w:pos="2372"/>
        </w:tabs>
        <w:spacing w:line="360" w:lineRule="auto"/>
        <w:rPr>
          <w:sz w:val="24"/>
        </w:rPr>
      </w:pPr>
      <w:r w:rsidRPr="00EE20F6">
        <w:rPr>
          <w:sz w:val="24"/>
        </w:rPr>
        <w:t>1. Add two integers</w:t>
      </w:r>
    </w:p>
    <w:p w:rsidR="00404A3F" w:rsidRPr="00EE20F6" w:rsidRDefault="00404A3F" w:rsidP="00721102">
      <w:pPr>
        <w:tabs>
          <w:tab w:val="left" w:pos="2372"/>
        </w:tabs>
        <w:spacing w:line="360" w:lineRule="auto"/>
        <w:rPr>
          <w:sz w:val="24"/>
        </w:rPr>
      </w:pPr>
      <w:r w:rsidRPr="00EE20F6">
        <w:rPr>
          <w:sz w:val="24"/>
        </w:rPr>
        <w:t>2. Add two doubles</w:t>
      </w:r>
    </w:p>
    <w:p w:rsidR="00404A3F" w:rsidRDefault="00404A3F" w:rsidP="00721102">
      <w:pPr>
        <w:tabs>
          <w:tab w:val="left" w:pos="2372"/>
        </w:tabs>
        <w:spacing w:line="360" w:lineRule="auto"/>
        <w:rPr>
          <w:sz w:val="24"/>
        </w:rPr>
      </w:pPr>
      <w:r w:rsidRPr="00EE20F6">
        <w:rPr>
          <w:sz w:val="24"/>
        </w:rPr>
        <w:t>3. Add three integers</w:t>
      </w:r>
    </w:p>
    <w:p w:rsidR="00721102" w:rsidRDefault="00721102" w:rsidP="00721102">
      <w:pPr>
        <w:tabs>
          <w:tab w:val="left" w:pos="2372"/>
        </w:tabs>
        <w:rPr>
          <w:b/>
          <w:bCs/>
          <w:sz w:val="24"/>
          <w:u w:val="single"/>
        </w:rPr>
      </w:pPr>
      <w:r w:rsidRPr="001F3592">
        <w:rPr>
          <w:b/>
          <w:bCs/>
          <w:sz w:val="24"/>
          <w:u w:val="single"/>
        </w:rPr>
        <w:t>CLASS DIAGRAM:</w:t>
      </w:r>
    </w:p>
    <w:p w:rsidR="00721102" w:rsidRPr="001F3592" w:rsidRDefault="00721102" w:rsidP="00721102">
      <w:pPr>
        <w:tabs>
          <w:tab w:val="left" w:pos="2372"/>
        </w:tabs>
        <w:rPr>
          <w:b/>
          <w:bCs/>
          <w:sz w:val="24"/>
        </w:rPr>
      </w:pPr>
    </w:p>
    <w:tbl>
      <w:tblPr>
        <w:tblStyle w:val="TableGrid"/>
        <w:tblW w:w="0" w:type="auto"/>
        <w:tblInd w:w="643" w:type="dxa"/>
        <w:tblLook w:val="04A0" w:firstRow="1" w:lastRow="0" w:firstColumn="1" w:lastColumn="0" w:noHBand="0" w:noVBand="1"/>
      </w:tblPr>
      <w:tblGrid>
        <w:gridCol w:w="4918"/>
      </w:tblGrid>
      <w:tr w:rsidR="00721102" w:rsidRPr="00562DCB" w:rsidTr="001B71E6">
        <w:trPr>
          <w:trHeight w:val="397"/>
        </w:trPr>
        <w:tc>
          <w:tcPr>
            <w:tcW w:w="4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1102" w:rsidRPr="00562DCB" w:rsidRDefault="00721102" w:rsidP="001B71E6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562DCB">
              <w:rPr>
                <w:b/>
                <w:bCs/>
                <w:sz w:val="24"/>
              </w:rPr>
              <w:t xml:space="preserve">                 Calculator</w:t>
            </w:r>
          </w:p>
        </w:tc>
      </w:tr>
      <w:tr w:rsidR="00721102" w:rsidRPr="00562DCB" w:rsidTr="001B71E6">
        <w:trPr>
          <w:trHeight w:val="1222"/>
        </w:trPr>
        <w:tc>
          <w:tcPr>
            <w:tcW w:w="4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1102" w:rsidRPr="00562DCB" w:rsidRDefault="00721102" w:rsidP="001B71E6">
            <w:pPr>
              <w:tabs>
                <w:tab w:val="left" w:pos="2372"/>
              </w:tabs>
              <w:rPr>
                <w:sz w:val="24"/>
              </w:rPr>
            </w:pPr>
            <w:r w:rsidRPr="00562DCB">
              <w:rPr>
                <w:sz w:val="24"/>
              </w:rPr>
              <w:t xml:space="preserve">+ </w:t>
            </w:r>
            <w:proofErr w:type="gramStart"/>
            <w:r w:rsidRPr="00562DCB">
              <w:rPr>
                <w:sz w:val="24"/>
              </w:rPr>
              <w:t>add(</w:t>
            </w:r>
            <w:proofErr w:type="gramEnd"/>
            <w:r w:rsidRPr="00562DCB">
              <w:rPr>
                <w:sz w:val="24"/>
              </w:rPr>
              <w:t>int, int): int</w:t>
            </w:r>
          </w:p>
          <w:p w:rsidR="00721102" w:rsidRPr="00562DCB" w:rsidRDefault="00721102" w:rsidP="001B71E6">
            <w:pPr>
              <w:tabs>
                <w:tab w:val="left" w:pos="2372"/>
              </w:tabs>
              <w:rPr>
                <w:sz w:val="24"/>
              </w:rPr>
            </w:pPr>
            <w:r w:rsidRPr="00562DCB">
              <w:rPr>
                <w:sz w:val="24"/>
              </w:rPr>
              <w:t>+</w:t>
            </w:r>
            <w:proofErr w:type="gramStart"/>
            <w:r w:rsidRPr="00562DCB">
              <w:rPr>
                <w:sz w:val="24"/>
              </w:rPr>
              <w:t>add(</w:t>
            </w:r>
            <w:proofErr w:type="gramEnd"/>
            <w:r w:rsidRPr="00562DCB">
              <w:rPr>
                <w:sz w:val="24"/>
              </w:rPr>
              <w:t>double, double): double</w:t>
            </w:r>
          </w:p>
          <w:p w:rsidR="00721102" w:rsidRPr="00562DCB" w:rsidRDefault="00721102" w:rsidP="001B71E6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562DCB">
              <w:rPr>
                <w:sz w:val="24"/>
              </w:rPr>
              <w:t>+add(</w:t>
            </w:r>
            <w:proofErr w:type="spellStart"/>
            <w:proofErr w:type="gramStart"/>
            <w:r w:rsidRPr="00562DCB">
              <w:rPr>
                <w:sz w:val="24"/>
              </w:rPr>
              <w:t>int,int</w:t>
            </w:r>
            <w:proofErr w:type="gramEnd"/>
            <w:r w:rsidRPr="00562DCB">
              <w:rPr>
                <w:sz w:val="24"/>
              </w:rPr>
              <w:t>,int</w:t>
            </w:r>
            <w:proofErr w:type="spellEnd"/>
            <w:r w:rsidRPr="00562DCB">
              <w:rPr>
                <w:sz w:val="24"/>
              </w:rPr>
              <w:t>): int</w:t>
            </w:r>
          </w:p>
        </w:tc>
      </w:tr>
    </w:tbl>
    <w:p w:rsidR="00721102" w:rsidRDefault="00404A3F" w:rsidP="00404A3F">
      <w:pPr>
        <w:tabs>
          <w:tab w:val="left" w:pos="2372"/>
        </w:tabs>
        <w:rPr>
          <w:noProof/>
        </w:rPr>
      </w:pPr>
      <w:r w:rsidRPr="00F87C4A">
        <w:rPr>
          <w:b/>
          <w:bCs/>
          <w:sz w:val="24"/>
          <w:u w:val="single"/>
        </w:rPr>
        <w:t>CODE:</w:t>
      </w:r>
      <w:r w:rsidRPr="008B18A0">
        <w:rPr>
          <w:noProof/>
        </w:rPr>
        <w:t xml:space="preserve"> </w:t>
      </w:r>
    </w:p>
    <w:p w:rsidR="00721102" w:rsidRDefault="00721102" w:rsidP="00404A3F">
      <w:pPr>
        <w:tabs>
          <w:tab w:val="left" w:pos="2372"/>
        </w:tabs>
        <w:rPr>
          <w:noProof/>
        </w:rPr>
      </w:pPr>
    </w:p>
    <w:p w:rsidR="00404A3F" w:rsidRPr="00F87C4A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8B18A0">
        <w:rPr>
          <w:b/>
          <w:bCs/>
          <w:noProof/>
          <w:sz w:val="24"/>
          <w:u w:val="single"/>
        </w:rPr>
        <w:drawing>
          <wp:inline distT="0" distB="0" distL="0" distR="0" wp14:anchorId="6F624816" wp14:editId="28746C07">
            <wp:extent cx="5731510" cy="3440430"/>
            <wp:effectExtent l="0" t="0" r="2540" b="7620"/>
            <wp:docPr id="182019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994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307724">
        <w:rPr>
          <w:b/>
          <w:bCs/>
          <w:sz w:val="24"/>
          <w:u w:val="single"/>
        </w:rPr>
        <w:t>OUTPUT:</w:t>
      </w:r>
    </w:p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DF6A00">
        <w:rPr>
          <w:b/>
          <w:bCs/>
          <w:noProof/>
          <w:sz w:val="24"/>
          <w:u w:val="single"/>
        </w:rPr>
        <w:drawing>
          <wp:inline distT="0" distB="0" distL="0" distR="0" wp14:anchorId="15612216" wp14:editId="4A655BCA">
            <wp:extent cx="5731510" cy="1661795"/>
            <wp:effectExtent l="0" t="0" r="2540" b="0"/>
            <wp:docPr id="190147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785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8567F6">
        <w:rPr>
          <w:b/>
          <w:bCs/>
          <w:sz w:val="24"/>
          <w:u w:val="single"/>
        </w:rPr>
        <w:lastRenderedPageBreak/>
        <w:t>ERRORS:</w:t>
      </w:r>
    </w:p>
    <w:p w:rsidR="00721102" w:rsidRPr="008567F6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70"/>
        <w:gridCol w:w="4470"/>
      </w:tblGrid>
      <w:tr w:rsidR="00404A3F" w:rsidRPr="00B10171" w:rsidTr="00321D5F">
        <w:trPr>
          <w:trHeight w:val="409"/>
        </w:trPr>
        <w:tc>
          <w:tcPr>
            <w:tcW w:w="4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B10171" w:rsidRDefault="00404A3F" w:rsidP="00321D5F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B10171">
              <w:rPr>
                <w:b/>
                <w:bCs/>
                <w:sz w:val="24"/>
              </w:rPr>
              <w:t xml:space="preserve">              Code error</w:t>
            </w:r>
          </w:p>
        </w:tc>
        <w:tc>
          <w:tcPr>
            <w:tcW w:w="4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B10171" w:rsidRDefault="00404A3F" w:rsidP="00321D5F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B10171">
              <w:rPr>
                <w:b/>
                <w:bCs/>
                <w:sz w:val="24"/>
              </w:rPr>
              <w:t xml:space="preserve">          Code rectification </w:t>
            </w:r>
          </w:p>
        </w:tc>
      </w:tr>
      <w:tr w:rsidR="00404A3F" w:rsidRPr="00B10171" w:rsidTr="00321D5F">
        <w:trPr>
          <w:trHeight w:val="2021"/>
        </w:trPr>
        <w:tc>
          <w:tcPr>
            <w:tcW w:w="4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B10171" w:rsidRDefault="00404A3F" w:rsidP="00721102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B10171">
              <w:rPr>
                <w:sz w:val="24"/>
              </w:rPr>
              <w:t>1.Method parameters missing spaces. E.g.</w:t>
            </w:r>
            <w:proofErr w:type="gramStart"/>
            <w:r w:rsidRPr="00B10171">
              <w:rPr>
                <w:sz w:val="24"/>
              </w:rPr>
              <w:t>,”</w:t>
            </w:r>
            <w:proofErr w:type="spellStart"/>
            <w:r w:rsidRPr="00B10171">
              <w:rPr>
                <w:sz w:val="24"/>
              </w:rPr>
              <w:t>inta</w:t>
            </w:r>
            <w:proofErr w:type="spellEnd"/>
            <w:proofErr w:type="gramEnd"/>
            <w:r w:rsidRPr="00B10171">
              <w:rPr>
                <w:sz w:val="24"/>
              </w:rPr>
              <w:t xml:space="preserve">, </w:t>
            </w:r>
            <w:proofErr w:type="spellStart"/>
            <w:proofErr w:type="gramStart"/>
            <w:r w:rsidRPr="00B10171">
              <w:rPr>
                <w:sz w:val="24"/>
              </w:rPr>
              <w:t>intb”should</w:t>
            </w:r>
            <w:proofErr w:type="spellEnd"/>
            <w:proofErr w:type="gramEnd"/>
            <w:r w:rsidRPr="00B10171">
              <w:rPr>
                <w:sz w:val="24"/>
              </w:rPr>
              <w:t xml:space="preserve"> be “int a, int b”</w:t>
            </w:r>
          </w:p>
          <w:p w:rsidR="00404A3F" w:rsidRPr="00B10171" w:rsidRDefault="00404A3F" w:rsidP="00721102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B10171">
              <w:rPr>
                <w:sz w:val="24"/>
              </w:rPr>
              <w:t>2.Inconsistent indentation in method bodies</w:t>
            </w:r>
          </w:p>
        </w:tc>
        <w:tc>
          <w:tcPr>
            <w:tcW w:w="4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B10171" w:rsidRDefault="00404A3F" w:rsidP="00721102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B10171">
              <w:rPr>
                <w:sz w:val="24"/>
              </w:rPr>
              <w:t>1</w:t>
            </w:r>
            <w:r w:rsidRPr="00B10171">
              <w:rPr>
                <w:b/>
                <w:bCs/>
                <w:sz w:val="24"/>
              </w:rPr>
              <w:t xml:space="preserve">. </w:t>
            </w:r>
            <w:r w:rsidRPr="00B10171">
              <w:rPr>
                <w:sz w:val="24"/>
              </w:rPr>
              <w:t>Add proper spacing between     parameters: (int a, int b)</w:t>
            </w:r>
          </w:p>
          <w:p w:rsidR="00404A3F" w:rsidRPr="00B10171" w:rsidRDefault="00404A3F" w:rsidP="00721102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</w:p>
          <w:p w:rsidR="00404A3F" w:rsidRPr="00B10171" w:rsidRDefault="00404A3F" w:rsidP="00721102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B10171">
              <w:rPr>
                <w:sz w:val="24"/>
              </w:rPr>
              <w:t>2.</w:t>
            </w:r>
            <w:r w:rsidRPr="00B10171">
              <w:rPr>
                <w:b/>
                <w:bCs/>
                <w:sz w:val="24"/>
              </w:rPr>
              <w:t xml:space="preserve"> </w:t>
            </w:r>
            <w:r w:rsidRPr="00B10171">
              <w:rPr>
                <w:sz w:val="24"/>
              </w:rPr>
              <w:t>Fix indentation:</w:t>
            </w:r>
          </w:p>
          <w:p w:rsidR="00404A3F" w:rsidRPr="00B10171" w:rsidRDefault="00404A3F" w:rsidP="00721102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B10171">
              <w:rPr>
                <w:sz w:val="24"/>
              </w:rPr>
              <w:t>Consistent 4 space o indentation.</w:t>
            </w:r>
          </w:p>
        </w:tc>
      </w:tr>
    </w:tbl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412CEA">
        <w:rPr>
          <w:b/>
          <w:bCs/>
          <w:sz w:val="24"/>
          <w:u w:val="single"/>
        </w:rPr>
        <w:t>IMPORTANT POINTS:</w:t>
      </w:r>
    </w:p>
    <w:p w:rsidR="00721102" w:rsidRPr="00412CEA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Pr="002A224F" w:rsidRDefault="00404A3F" w:rsidP="00721102">
      <w:pPr>
        <w:tabs>
          <w:tab w:val="left" w:pos="2372"/>
        </w:tabs>
        <w:spacing w:line="360" w:lineRule="auto"/>
        <w:rPr>
          <w:sz w:val="24"/>
        </w:rPr>
      </w:pPr>
      <w:r w:rsidRPr="002A224F">
        <w:rPr>
          <w:b/>
          <w:bCs/>
          <w:sz w:val="24"/>
        </w:rPr>
        <w:t>1.Method Overloading:</w:t>
      </w:r>
      <w:r w:rsidRPr="002A224F">
        <w:rPr>
          <w:sz w:val="24"/>
        </w:rPr>
        <w:t xml:space="preserve"> The add method is overloaded with different parameter types and counts, demonstrating compile-time polymorphism.</w:t>
      </w:r>
    </w:p>
    <w:p w:rsidR="00404A3F" w:rsidRPr="002A224F" w:rsidRDefault="00404A3F" w:rsidP="00721102">
      <w:pPr>
        <w:tabs>
          <w:tab w:val="left" w:pos="2372"/>
        </w:tabs>
        <w:spacing w:line="360" w:lineRule="auto"/>
        <w:rPr>
          <w:sz w:val="24"/>
        </w:rPr>
      </w:pPr>
      <w:r w:rsidRPr="002A224F">
        <w:rPr>
          <w:b/>
          <w:bCs/>
          <w:sz w:val="24"/>
        </w:rPr>
        <w:t>2.Automatic Method Selection:</w:t>
      </w:r>
      <w:r w:rsidRPr="002A224F">
        <w:rPr>
          <w:sz w:val="24"/>
        </w:rPr>
        <w:t xml:space="preserve"> Java selects the appropriate add method based on the argument types during compilation. </w:t>
      </w:r>
    </w:p>
    <w:p w:rsidR="00346637" w:rsidRDefault="00346637" w:rsidP="00404A3F">
      <w:pPr>
        <w:tabs>
          <w:tab w:val="left" w:pos="2372"/>
        </w:tabs>
        <w:rPr>
          <w:sz w:val="24"/>
          <w:u w:val="single"/>
        </w:rPr>
      </w:pPr>
    </w:p>
    <w:p w:rsidR="00404A3F" w:rsidRPr="0033234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33234F">
        <w:rPr>
          <w:b/>
          <w:bCs/>
          <w:sz w:val="24"/>
          <w:u w:val="single"/>
        </w:rPr>
        <w:t>PROGRAM-4:</w:t>
      </w:r>
    </w:p>
    <w:p w:rsidR="00404A3F" w:rsidRDefault="00404A3F" w:rsidP="00404A3F">
      <w:pPr>
        <w:tabs>
          <w:tab w:val="left" w:pos="2372"/>
        </w:tabs>
        <w:rPr>
          <w:sz w:val="24"/>
          <w:u w:val="single"/>
        </w:rPr>
      </w:pPr>
    </w:p>
    <w:p w:rsidR="00404A3F" w:rsidRDefault="00404A3F" w:rsidP="00721102">
      <w:pPr>
        <w:tabs>
          <w:tab w:val="left" w:pos="2372"/>
        </w:tabs>
        <w:spacing w:line="360" w:lineRule="auto"/>
        <w:rPr>
          <w:sz w:val="24"/>
        </w:rPr>
      </w:pPr>
      <w:r w:rsidRPr="009E1B49">
        <w:rPr>
          <w:b/>
          <w:bCs/>
          <w:sz w:val="24"/>
          <w:u w:val="single"/>
        </w:rPr>
        <w:t>AIM:</w:t>
      </w:r>
      <w:r w:rsidRPr="00B23C05">
        <w:rPr>
          <w:sz w:val="28"/>
          <w:szCs w:val="28"/>
        </w:rPr>
        <w:t xml:space="preserve"> </w:t>
      </w:r>
      <w:r w:rsidRPr="00B23C05">
        <w:rPr>
          <w:sz w:val="24"/>
        </w:rPr>
        <w:t xml:space="preserve">Create a shape class with a method to calculate area i.e., overloaded for different shapes </w:t>
      </w:r>
      <w:proofErr w:type="spellStart"/>
      <w:r w:rsidRPr="00B23C05">
        <w:rPr>
          <w:sz w:val="24"/>
        </w:rPr>
        <w:t>eg</w:t>
      </w:r>
      <w:proofErr w:type="spellEnd"/>
      <w:r w:rsidRPr="00B23C05">
        <w:rPr>
          <w:sz w:val="24"/>
        </w:rPr>
        <w:t xml:space="preserve">: Squares, </w:t>
      </w:r>
      <w:proofErr w:type="spellStart"/>
      <w:r w:rsidRPr="00B23C05">
        <w:rPr>
          <w:sz w:val="24"/>
        </w:rPr>
        <w:t>Recatangle</w:t>
      </w:r>
      <w:proofErr w:type="spellEnd"/>
      <w:r w:rsidRPr="00B23C05">
        <w:rPr>
          <w:sz w:val="24"/>
        </w:rPr>
        <w:t xml:space="preserve">. Then create a subclass circle that overrides the </w:t>
      </w:r>
      <w:proofErr w:type="spellStart"/>
      <w:proofErr w:type="gramStart"/>
      <w:r w:rsidRPr="00B23C05">
        <w:rPr>
          <w:sz w:val="24"/>
        </w:rPr>
        <w:t>calculateArea</w:t>
      </w:r>
      <w:proofErr w:type="spellEnd"/>
      <w:r w:rsidRPr="00B23C05">
        <w:rPr>
          <w:sz w:val="24"/>
        </w:rPr>
        <w:t>(</w:t>
      </w:r>
      <w:proofErr w:type="gramEnd"/>
      <w:r w:rsidRPr="00B23C05">
        <w:rPr>
          <w:sz w:val="24"/>
        </w:rPr>
        <w:t>) method for a circle.</w:t>
      </w:r>
    </w:p>
    <w:p w:rsidR="00721102" w:rsidRPr="001A02E2" w:rsidRDefault="00721102" w:rsidP="00721102">
      <w:pPr>
        <w:tabs>
          <w:tab w:val="left" w:pos="2372"/>
        </w:tabs>
        <w:rPr>
          <w:b/>
          <w:bCs/>
          <w:sz w:val="24"/>
          <w:u w:val="single"/>
        </w:rPr>
      </w:pPr>
      <w:r w:rsidRPr="001A02E2">
        <w:rPr>
          <w:b/>
          <w:bCs/>
          <w:sz w:val="24"/>
          <w:u w:val="single"/>
        </w:rPr>
        <w:t>CLASS DIAGRAM:</w:t>
      </w:r>
    </w:p>
    <w:tbl>
      <w:tblPr>
        <w:tblStyle w:val="TableGrid"/>
        <w:tblpPr w:leftFromText="180" w:rightFromText="180" w:vertAnchor="text" w:horzAnchor="page" w:tblpX="2221" w:tblpY="56"/>
        <w:tblW w:w="0" w:type="auto"/>
        <w:tblLook w:val="04A0" w:firstRow="1" w:lastRow="0" w:firstColumn="1" w:lastColumn="0" w:noHBand="0" w:noVBand="1"/>
      </w:tblPr>
      <w:tblGrid>
        <w:gridCol w:w="5595"/>
      </w:tblGrid>
      <w:tr w:rsidR="00721102" w:rsidRPr="00CF7D6E" w:rsidTr="00721102">
        <w:trPr>
          <w:trHeight w:val="409"/>
        </w:trPr>
        <w:tc>
          <w:tcPr>
            <w:tcW w:w="5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1102" w:rsidRPr="00CF7D6E" w:rsidRDefault="00721102" w:rsidP="00721102">
            <w:pPr>
              <w:tabs>
                <w:tab w:val="left" w:pos="2372"/>
              </w:tabs>
              <w:jc w:val="center"/>
              <w:rPr>
                <w:b/>
                <w:bCs/>
                <w:sz w:val="24"/>
              </w:rPr>
            </w:pPr>
            <w:r w:rsidRPr="00CF7D6E">
              <w:rPr>
                <w:b/>
                <w:bCs/>
                <w:sz w:val="24"/>
              </w:rPr>
              <w:t>SHAPE</w:t>
            </w:r>
          </w:p>
        </w:tc>
      </w:tr>
      <w:tr w:rsidR="00721102" w:rsidRPr="00CF7D6E" w:rsidTr="00721102">
        <w:trPr>
          <w:trHeight w:val="751"/>
        </w:trPr>
        <w:tc>
          <w:tcPr>
            <w:tcW w:w="5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1102" w:rsidRPr="00CF7D6E" w:rsidRDefault="00721102" w:rsidP="00721102">
            <w:pPr>
              <w:tabs>
                <w:tab w:val="left" w:pos="2372"/>
              </w:tabs>
              <w:spacing w:line="276" w:lineRule="auto"/>
              <w:rPr>
                <w:sz w:val="24"/>
              </w:rPr>
            </w:pPr>
            <w:r w:rsidRPr="00CF7D6E">
              <w:rPr>
                <w:sz w:val="24"/>
              </w:rPr>
              <w:t xml:space="preserve">+ </w:t>
            </w:r>
            <w:proofErr w:type="spellStart"/>
            <w:r w:rsidRPr="00CF7D6E">
              <w:rPr>
                <w:sz w:val="24"/>
              </w:rPr>
              <w:t>CalculateArea</w:t>
            </w:r>
            <w:proofErr w:type="spellEnd"/>
            <w:r w:rsidRPr="00CF7D6E">
              <w:rPr>
                <w:sz w:val="24"/>
              </w:rPr>
              <w:t>(</w:t>
            </w:r>
            <w:proofErr w:type="spellStart"/>
            <w:proofErr w:type="gramStart"/>
            <w:r w:rsidRPr="00CF7D6E">
              <w:rPr>
                <w:sz w:val="24"/>
              </w:rPr>
              <w:t>side:double</w:t>
            </w:r>
            <w:proofErr w:type="spellEnd"/>
            <w:proofErr w:type="gramEnd"/>
            <w:r w:rsidRPr="00CF7D6E">
              <w:rPr>
                <w:sz w:val="24"/>
              </w:rPr>
              <w:t>): double</w:t>
            </w:r>
          </w:p>
          <w:p w:rsidR="00721102" w:rsidRPr="00CF7D6E" w:rsidRDefault="00721102" w:rsidP="00721102">
            <w:pPr>
              <w:tabs>
                <w:tab w:val="left" w:pos="2372"/>
              </w:tabs>
              <w:spacing w:line="276" w:lineRule="auto"/>
              <w:rPr>
                <w:b/>
                <w:bCs/>
                <w:sz w:val="24"/>
              </w:rPr>
            </w:pPr>
            <w:r w:rsidRPr="00CF7D6E">
              <w:rPr>
                <w:sz w:val="24"/>
              </w:rPr>
              <w:t>+</w:t>
            </w:r>
            <w:proofErr w:type="spellStart"/>
            <w:proofErr w:type="gramStart"/>
            <w:r w:rsidRPr="00CF7D6E">
              <w:rPr>
                <w:sz w:val="24"/>
              </w:rPr>
              <w:t>CalculateArea</w:t>
            </w:r>
            <w:proofErr w:type="spellEnd"/>
            <w:r w:rsidRPr="00CF7D6E">
              <w:rPr>
                <w:sz w:val="24"/>
              </w:rPr>
              <w:t>(</w:t>
            </w:r>
            <w:proofErr w:type="gramEnd"/>
            <w:r w:rsidRPr="00CF7D6E">
              <w:rPr>
                <w:sz w:val="24"/>
              </w:rPr>
              <w:t>width: double, length: double): double</w:t>
            </w:r>
          </w:p>
        </w:tc>
      </w:tr>
    </w:tbl>
    <w:p w:rsidR="00721102" w:rsidRDefault="00721102" w:rsidP="00721102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Pr="00C15FB2" w:rsidRDefault="00721102" w:rsidP="00721102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Pr="00C15FB2" w:rsidRDefault="00721102" w:rsidP="00721102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Pr="00A54E8D" w:rsidRDefault="00721102" w:rsidP="00721102">
      <w:pPr>
        <w:tabs>
          <w:tab w:val="center" w:pos="4513"/>
        </w:tabs>
        <w:rPr>
          <w:b/>
          <w:bCs/>
          <w:sz w:val="24"/>
          <w:u w:val="single"/>
        </w:rPr>
      </w:pPr>
    </w:p>
    <w:p w:rsidR="00721102" w:rsidRPr="005838F8" w:rsidRDefault="00721102" w:rsidP="00721102">
      <w:pPr>
        <w:tabs>
          <w:tab w:val="left" w:pos="2372"/>
        </w:tabs>
        <w:rPr>
          <w:b/>
          <w:bCs/>
          <w:sz w:val="24"/>
          <w:u w:val="single"/>
        </w:rPr>
      </w:pPr>
      <w:r w:rsidRPr="00C15FB2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7F6279B" wp14:editId="595A34E2">
                <wp:simplePos x="0" y="0"/>
                <wp:positionH relativeFrom="column">
                  <wp:posOffset>2773045</wp:posOffset>
                </wp:positionH>
                <wp:positionV relativeFrom="paragraph">
                  <wp:posOffset>38735</wp:posOffset>
                </wp:positionV>
                <wp:extent cx="45719" cy="297180"/>
                <wp:effectExtent l="57150" t="38100" r="50165" b="26670"/>
                <wp:wrapNone/>
                <wp:docPr id="229327686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97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01EF2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218.35pt;margin-top:3.05pt;width:3.6pt;height:23.4pt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" strokecolor="black [3200]" strokeweight="1pt">
                <v:stroke endarrow="block" joinstyle="miter"/>
              </v:shape>
            </w:pict>
          </mc:Fallback>
        </mc:AlternateContent>
      </w:r>
    </w:p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tbl>
      <w:tblPr>
        <w:tblStyle w:val="TableGrid"/>
        <w:tblpPr w:leftFromText="180" w:rightFromText="180" w:vertAnchor="text" w:horzAnchor="page" w:tblpX="2929" w:tblpYSpec="top"/>
        <w:tblW w:w="0" w:type="auto"/>
        <w:tblLook w:val="04A0" w:firstRow="1" w:lastRow="0" w:firstColumn="1" w:lastColumn="0" w:noHBand="0" w:noVBand="1"/>
      </w:tblPr>
      <w:tblGrid>
        <w:gridCol w:w="4495"/>
      </w:tblGrid>
      <w:tr w:rsidR="00721102" w:rsidRPr="00C15FB2" w:rsidTr="00721102">
        <w:trPr>
          <w:trHeight w:val="404"/>
        </w:trPr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1102" w:rsidRPr="00C15FB2" w:rsidRDefault="00721102" w:rsidP="00721102">
            <w:pPr>
              <w:tabs>
                <w:tab w:val="left" w:pos="2372"/>
              </w:tabs>
              <w:jc w:val="center"/>
              <w:rPr>
                <w:b/>
                <w:bCs/>
                <w:sz w:val="24"/>
              </w:rPr>
            </w:pPr>
            <w:r w:rsidRPr="00C15FB2">
              <w:rPr>
                <w:b/>
                <w:bCs/>
                <w:sz w:val="24"/>
              </w:rPr>
              <w:t>CIRCLE</w:t>
            </w:r>
          </w:p>
        </w:tc>
      </w:tr>
      <w:tr w:rsidR="00721102" w:rsidRPr="00C15FB2" w:rsidTr="00721102">
        <w:trPr>
          <w:trHeight w:val="418"/>
        </w:trPr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1102" w:rsidRPr="00C15FB2" w:rsidRDefault="00721102" w:rsidP="00721102">
            <w:pPr>
              <w:tabs>
                <w:tab w:val="left" w:pos="2372"/>
              </w:tabs>
              <w:spacing w:line="276" w:lineRule="auto"/>
              <w:rPr>
                <w:sz w:val="24"/>
              </w:rPr>
            </w:pPr>
            <w:r w:rsidRPr="00C15FB2">
              <w:rPr>
                <w:sz w:val="24"/>
              </w:rPr>
              <w:t xml:space="preserve">+ </w:t>
            </w:r>
            <w:proofErr w:type="spellStart"/>
            <w:proofErr w:type="gramStart"/>
            <w:r w:rsidRPr="00C15FB2">
              <w:rPr>
                <w:sz w:val="24"/>
              </w:rPr>
              <w:t>CalculateArea</w:t>
            </w:r>
            <w:proofErr w:type="spellEnd"/>
            <w:r w:rsidRPr="00C15FB2">
              <w:rPr>
                <w:sz w:val="24"/>
              </w:rPr>
              <w:t>(</w:t>
            </w:r>
            <w:proofErr w:type="gramEnd"/>
            <w:r w:rsidRPr="00C15FB2">
              <w:rPr>
                <w:sz w:val="24"/>
              </w:rPr>
              <w:t>radius: double): double</w:t>
            </w:r>
          </w:p>
        </w:tc>
      </w:tr>
    </w:tbl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A54E8D">
        <w:rPr>
          <w:b/>
          <w:bCs/>
          <w:noProof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5A6691" wp14:editId="4B1DBDF0">
                <wp:simplePos x="0" y="0"/>
                <wp:positionH relativeFrom="column">
                  <wp:posOffset>2757805</wp:posOffset>
                </wp:positionH>
                <wp:positionV relativeFrom="paragraph">
                  <wp:posOffset>41910</wp:posOffset>
                </wp:positionV>
                <wp:extent cx="45719" cy="312420"/>
                <wp:effectExtent l="57150" t="38100" r="50165" b="11430"/>
                <wp:wrapNone/>
                <wp:docPr id="2141590416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5AD8DB" id="Straight Arrow Connector 20" o:spid="_x0000_s1026" type="#_x0000_t32" style="position:absolute;margin-left:217.15pt;margin-top:3.3pt;width:3.6pt;height:24.6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" strokecolor="black [3200]" strokeweight="1pt">
                <v:stroke endarrow="block" joinstyle="miter"/>
              </v:shape>
            </w:pict>
          </mc:Fallback>
        </mc:AlternateContent>
      </w:r>
    </w:p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tbl>
      <w:tblPr>
        <w:tblStyle w:val="TableGrid"/>
        <w:tblpPr w:leftFromText="180" w:rightFromText="180" w:vertAnchor="text" w:horzAnchor="page" w:tblpX="3565" w:tblpYSpec="top"/>
        <w:tblW w:w="0" w:type="auto"/>
        <w:tblLook w:val="04A0" w:firstRow="1" w:lastRow="0" w:firstColumn="1" w:lastColumn="0" w:noHBand="0" w:noVBand="1"/>
      </w:tblPr>
      <w:tblGrid>
        <w:gridCol w:w="3092"/>
      </w:tblGrid>
      <w:tr w:rsidR="00721102" w:rsidRPr="005838F8" w:rsidTr="00721102">
        <w:trPr>
          <w:trHeight w:val="381"/>
        </w:trPr>
        <w:tc>
          <w:tcPr>
            <w:tcW w:w="3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1102" w:rsidRPr="005838F8" w:rsidRDefault="00721102" w:rsidP="00721102">
            <w:pPr>
              <w:tabs>
                <w:tab w:val="left" w:pos="2372"/>
              </w:tabs>
              <w:jc w:val="center"/>
              <w:rPr>
                <w:b/>
                <w:bCs/>
                <w:sz w:val="24"/>
              </w:rPr>
            </w:pPr>
            <w:r w:rsidRPr="005838F8">
              <w:rPr>
                <w:b/>
                <w:bCs/>
                <w:sz w:val="24"/>
              </w:rPr>
              <w:t>Tools</w:t>
            </w:r>
          </w:p>
        </w:tc>
      </w:tr>
      <w:tr w:rsidR="00721102" w:rsidRPr="005838F8" w:rsidTr="00721102">
        <w:trPr>
          <w:trHeight w:val="393"/>
        </w:trPr>
        <w:tc>
          <w:tcPr>
            <w:tcW w:w="3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1102" w:rsidRPr="005838F8" w:rsidRDefault="00721102" w:rsidP="00721102">
            <w:pPr>
              <w:tabs>
                <w:tab w:val="left" w:pos="2372"/>
              </w:tabs>
              <w:spacing w:line="276" w:lineRule="auto"/>
              <w:rPr>
                <w:sz w:val="24"/>
              </w:rPr>
            </w:pPr>
            <w:r w:rsidRPr="005838F8">
              <w:rPr>
                <w:sz w:val="24"/>
              </w:rPr>
              <w:t>+main(</w:t>
            </w:r>
            <w:proofErr w:type="spellStart"/>
            <w:proofErr w:type="gramStart"/>
            <w:r w:rsidRPr="005838F8">
              <w:rPr>
                <w:sz w:val="24"/>
              </w:rPr>
              <w:t>args:String</w:t>
            </w:r>
            <w:proofErr w:type="spellEnd"/>
            <w:proofErr w:type="gramEnd"/>
            <w:r w:rsidRPr="005838F8">
              <w:rPr>
                <w:sz w:val="24"/>
              </w:rPr>
              <w:t>[]): Void</w:t>
            </w:r>
          </w:p>
        </w:tc>
      </w:tr>
    </w:tbl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C0302A">
        <w:rPr>
          <w:b/>
          <w:bCs/>
          <w:sz w:val="24"/>
          <w:u w:val="single"/>
        </w:rPr>
        <w:lastRenderedPageBreak/>
        <w:t>CODE</w:t>
      </w:r>
      <w:r w:rsidR="00721102">
        <w:rPr>
          <w:b/>
          <w:bCs/>
          <w:sz w:val="24"/>
          <w:u w:val="single"/>
        </w:rPr>
        <w:t>:</w:t>
      </w: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721102" w:rsidRDefault="00721102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FF7465">
        <w:rPr>
          <w:b/>
          <w:bCs/>
          <w:noProof/>
          <w:sz w:val="24"/>
          <w:u w:val="single"/>
        </w:rPr>
        <w:drawing>
          <wp:inline distT="0" distB="0" distL="0" distR="0" wp14:anchorId="682970CA" wp14:editId="18D8EFBE">
            <wp:extent cx="4517719" cy="4556760"/>
            <wp:effectExtent l="0" t="0" r="0" b="0"/>
            <wp:docPr id="94617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45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5149" cy="456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noProof/>
        </w:rPr>
      </w:pPr>
      <w:r w:rsidRPr="00AD575D">
        <w:rPr>
          <w:b/>
          <w:bCs/>
          <w:sz w:val="24"/>
          <w:u w:val="single"/>
        </w:rPr>
        <w:t>OUTPUT:</w:t>
      </w:r>
      <w:r w:rsidRPr="00A675A5">
        <w:rPr>
          <w:noProof/>
        </w:rPr>
        <w:t xml:space="preserve"> </w:t>
      </w:r>
    </w:p>
    <w:p w:rsidR="00404A3F" w:rsidRDefault="00404A3F" w:rsidP="00404A3F">
      <w:pPr>
        <w:tabs>
          <w:tab w:val="left" w:pos="2372"/>
        </w:tabs>
        <w:rPr>
          <w:noProof/>
        </w:rPr>
      </w:pPr>
      <w:r w:rsidRPr="00A675A5">
        <w:rPr>
          <w:noProof/>
        </w:rPr>
        <w:t xml:space="preserve"> </w:t>
      </w: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A675A5">
        <w:rPr>
          <w:b/>
          <w:bCs/>
          <w:noProof/>
          <w:sz w:val="24"/>
          <w:u w:val="single"/>
        </w:rPr>
        <w:drawing>
          <wp:inline distT="0" distB="0" distL="0" distR="0" wp14:anchorId="3C33713B" wp14:editId="1C8BB61C">
            <wp:extent cx="5731510" cy="1746250"/>
            <wp:effectExtent l="0" t="0" r="2540" b="6350"/>
            <wp:docPr id="79937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847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346637" w:rsidRDefault="00346637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9149E1">
        <w:rPr>
          <w:b/>
          <w:bCs/>
          <w:sz w:val="24"/>
          <w:u w:val="single"/>
        </w:rPr>
        <w:lastRenderedPageBreak/>
        <w:t>ERRORS:</w:t>
      </w:r>
    </w:p>
    <w:p w:rsidR="00404A3F" w:rsidRPr="009149E1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6"/>
        <w:gridCol w:w="4496"/>
      </w:tblGrid>
      <w:tr w:rsidR="00404A3F" w:rsidRPr="00004D43" w:rsidTr="00321D5F">
        <w:trPr>
          <w:trHeight w:val="337"/>
        </w:trPr>
        <w:tc>
          <w:tcPr>
            <w:tcW w:w="4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004D43" w:rsidRDefault="00404A3F" w:rsidP="00321D5F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004D43">
              <w:rPr>
                <w:b/>
                <w:bCs/>
                <w:sz w:val="24"/>
              </w:rPr>
              <w:t xml:space="preserve">              Code error</w:t>
            </w:r>
          </w:p>
        </w:tc>
        <w:tc>
          <w:tcPr>
            <w:tcW w:w="4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004D43" w:rsidRDefault="00404A3F" w:rsidP="00321D5F">
            <w:pPr>
              <w:tabs>
                <w:tab w:val="left" w:pos="2372"/>
              </w:tabs>
              <w:rPr>
                <w:b/>
                <w:bCs/>
                <w:sz w:val="24"/>
              </w:rPr>
            </w:pPr>
            <w:r w:rsidRPr="00004D43">
              <w:rPr>
                <w:b/>
                <w:bCs/>
                <w:sz w:val="24"/>
              </w:rPr>
              <w:t xml:space="preserve">          Code rectification</w:t>
            </w:r>
          </w:p>
        </w:tc>
      </w:tr>
      <w:tr w:rsidR="00404A3F" w:rsidRPr="00004D43" w:rsidTr="00321D5F">
        <w:trPr>
          <w:trHeight w:val="2759"/>
        </w:trPr>
        <w:tc>
          <w:tcPr>
            <w:tcW w:w="4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A3F" w:rsidRPr="00004D43" w:rsidRDefault="00404A3F" w:rsidP="001C24E1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004D43">
              <w:rPr>
                <w:sz w:val="24"/>
              </w:rPr>
              <w:t xml:space="preserve">1. Method calls in main are missing an object reference (e.g., </w:t>
            </w:r>
            <w:proofErr w:type="spellStart"/>
            <w:proofErr w:type="gramStart"/>
            <w:r w:rsidRPr="00004D43">
              <w:rPr>
                <w:sz w:val="24"/>
              </w:rPr>
              <w:t>calculateArea</w:t>
            </w:r>
            <w:proofErr w:type="spellEnd"/>
            <w:r w:rsidRPr="00004D43">
              <w:rPr>
                <w:sz w:val="24"/>
              </w:rPr>
              <w:t>(</w:t>
            </w:r>
            <w:proofErr w:type="gramEnd"/>
            <w:r w:rsidRPr="00004D43">
              <w:rPr>
                <w:sz w:val="24"/>
              </w:rPr>
              <w:t xml:space="preserve">4) instead of </w:t>
            </w:r>
            <w:proofErr w:type="spellStart"/>
            <w:proofErr w:type="gramStart"/>
            <w:r w:rsidRPr="00004D43">
              <w:rPr>
                <w:sz w:val="24"/>
              </w:rPr>
              <w:t>s.calculateArea</w:t>
            </w:r>
            <w:proofErr w:type="spellEnd"/>
            <w:proofErr w:type="gramEnd"/>
            <w:r w:rsidRPr="00004D43">
              <w:rPr>
                <w:sz w:val="24"/>
              </w:rPr>
              <w:t>(4)).</w:t>
            </w:r>
          </w:p>
          <w:p w:rsidR="00404A3F" w:rsidRPr="00004D43" w:rsidRDefault="00404A3F" w:rsidP="001C24E1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004D43">
              <w:rPr>
                <w:sz w:val="24"/>
              </w:rPr>
              <w:t xml:space="preserve">2. </w:t>
            </w:r>
            <w:r w:rsidRPr="00004D43">
              <w:rPr>
                <w:sz w:val="24"/>
                <w:lang w:val="en-IN"/>
              </w:rPr>
              <w:t xml:space="preserve">Circle class method does not override </w:t>
            </w:r>
            <w:proofErr w:type="spellStart"/>
            <w:r w:rsidRPr="00004D43">
              <w:rPr>
                <w:sz w:val="24"/>
                <w:lang w:val="en-IN"/>
              </w:rPr>
              <w:t>theparent</w:t>
            </w:r>
            <w:proofErr w:type="spellEnd"/>
            <w:r w:rsidRPr="00004D43">
              <w:rPr>
                <w:sz w:val="24"/>
                <w:lang w:val="en-IN"/>
              </w:rPr>
              <w:t xml:space="preserve"> class method properly.</w:t>
            </w:r>
          </w:p>
          <w:p w:rsidR="00404A3F" w:rsidRPr="00004D43" w:rsidRDefault="00404A3F" w:rsidP="001C24E1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</w:p>
        </w:tc>
        <w:tc>
          <w:tcPr>
            <w:tcW w:w="4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4A3F" w:rsidRPr="00004D43" w:rsidRDefault="00404A3F" w:rsidP="001C24E1">
            <w:pPr>
              <w:tabs>
                <w:tab w:val="left" w:pos="2372"/>
              </w:tabs>
              <w:spacing w:line="360" w:lineRule="auto"/>
              <w:rPr>
                <w:sz w:val="24"/>
                <w:lang w:val="en-IN"/>
              </w:rPr>
            </w:pPr>
            <w:r w:rsidRPr="00004D43">
              <w:rPr>
                <w:sz w:val="24"/>
              </w:rPr>
              <w:t xml:space="preserve">1. </w:t>
            </w:r>
            <w:r w:rsidRPr="00004D43">
              <w:rPr>
                <w:sz w:val="24"/>
                <w:lang w:val="en-IN"/>
              </w:rPr>
              <w:t xml:space="preserve">Use </w:t>
            </w:r>
            <w:proofErr w:type="spellStart"/>
            <w:proofErr w:type="gramStart"/>
            <w:r w:rsidRPr="00004D43">
              <w:rPr>
                <w:sz w:val="24"/>
                <w:lang w:val="en-IN"/>
              </w:rPr>
              <w:t>s.calculateArea</w:t>
            </w:r>
            <w:proofErr w:type="spellEnd"/>
            <w:proofErr w:type="gramEnd"/>
            <w:r w:rsidRPr="00004D43">
              <w:rPr>
                <w:sz w:val="24"/>
                <w:lang w:val="en-IN"/>
              </w:rPr>
              <w:t xml:space="preserve">(4) and </w:t>
            </w:r>
            <w:proofErr w:type="spellStart"/>
            <w:proofErr w:type="gramStart"/>
            <w:r w:rsidRPr="00004D43">
              <w:rPr>
                <w:sz w:val="24"/>
                <w:lang w:val="en-IN"/>
              </w:rPr>
              <w:t>c.calculateArea</w:t>
            </w:r>
            <w:proofErr w:type="spellEnd"/>
            <w:proofErr w:type="gramEnd"/>
            <w:r w:rsidRPr="00004D43">
              <w:rPr>
                <w:sz w:val="24"/>
                <w:lang w:val="en-IN"/>
              </w:rPr>
              <w:t>(2) to call the method correctly.</w:t>
            </w:r>
          </w:p>
          <w:p w:rsidR="00404A3F" w:rsidRPr="00004D43" w:rsidRDefault="00404A3F" w:rsidP="001C24E1">
            <w:pPr>
              <w:tabs>
                <w:tab w:val="left" w:pos="2372"/>
              </w:tabs>
              <w:spacing w:line="360" w:lineRule="auto"/>
              <w:rPr>
                <w:sz w:val="24"/>
              </w:rPr>
            </w:pPr>
            <w:r w:rsidRPr="00004D43">
              <w:rPr>
                <w:sz w:val="24"/>
                <w:lang w:val="en-IN"/>
              </w:rPr>
              <w:t xml:space="preserve">2. </w:t>
            </w:r>
            <w:r w:rsidRPr="00004D43">
              <w:rPr>
                <w:sz w:val="24"/>
              </w:rPr>
              <w:t>Ensure @Override is used, and the method signature should match correctly.</w:t>
            </w:r>
          </w:p>
        </w:tc>
      </w:tr>
    </w:tbl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  <w:r w:rsidRPr="004E7FC4">
        <w:rPr>
          <w:b/>
          <w:bCs/>
          <w:sz w:val="24"/>
          <w:u w:val="single"/>
        </w:rPr>
        <w:t>IMPORTANT POINTS:</w:t>
      </w:r>
    </w:p>
    <w:p w:rsidR="001C24E1" w:rsidRPr="004E7FC4" w:rsidRDefault="001C24E1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Pr="000F2891" w:rsidRDefault="00404A3F" w:rsidP="001C24E1">
      <w:pPr>
        <w:tabs>
          <w:tab w:val="left" w:pos="2372"/>
        </w:tabs>
        <w:spacing w:line="360" w:lineRule="auto"/>
        <w:rPr>
          <w:b/>
          <w:bCs/>
          <w:sz w:val="24"/>
        </w:rPr>
      </w:pPr>
      <w:r w:rsidRPr="000F2891">
        <w:rPr>
          <w:b/>
          <w:bCs/>
          <w:sz w:val="24"/>
          <w:lang w:val="en-IN"/>
        </w:rPr>
        <w:t>1.</w:t>
      </w:r>
      <w:r w:rsidRPr="000F2891">
        <w:rPr>
          <w:b/>
          <w:bCs/>
          <w:sz w:val="24"/>
        </w:rPr>
        <w:t xml:space="preserve">Inheritance: </w:t>
      </w:r>
      <w:r w:rsidRPr="000F2891">
        <w:rPr>
          <w:sz w:val="24"/>
        </w:rPr>
        <w:t>Circle class extends Shape, inheriting its methods.</w:t>
      </w:r>
    </w:p>
    <w:p w:rsidR="00404A3F" w:rsidRPr="000F2891" w:rsidRDefault="00404A3F" w:rsidP="001C24E1">
      <w:pPr>
        <w:tabs>
          <w:tab w:val="left" w:pos="2372"/>
        </w:tabs>
        <w:spacing w:line="360" w:lineRule="auto"/>
        <w:rPr>
          <w:b/>
          <w:bCs/>
          <w:sz w:val="24"/>
        </w:rPr>
      </w:pPr>
      <w:r w:rsidRPr="000F2891">
        <w:rPr>
          <w:b/>
          <w:bCs/>
          <w:sz w:val="24"/>
          <w:lang w:val="en-IN"/>
        </w:rPr>
        <w:t>2.</w:t>
      </w:r>
      <w:r w:rsidRPr="000F2891">
        <w:rPr>
          <w:b/>
          <w:bCs/>
          <w:sz w:val="24"/>
        </w:rPr>
        <w:t xml:space="preserve">Method Overloading: </w:t>
      </w:r>
      <w:r w:rsidRPr="000F2891">
        <w:rPr>
          <w:sz w:val="24"/>
        </w:rPr>
        <w:t xml:space="preserve">Shape has multiple </w:t>
      </w:r>
      <w:proofErr w:type="spellStart"/>
      <w:r w:rsidRPr="000F2891">
        <w:rPr>
          <w:sz w:val="24"/>
        </w:rPr>
        <w:t>calculateArea</w:t>
      </w:r>
      <w:proofErr w:type="spellEnd"/>
      <w:r w:rsidRPr="000F2891">
        <w:rPr>
          <w:sz w:val="24"/>
        </w:rPr>
        <w:t xml:space="preserve"> methods with different parameters.</w:t>
      </w:r>
    </w:p>
    <w:p w:rsidR="00404A3F" w:rsidRPr="000F2891" w:rsidRDefault="00404A3F" w:rsidP="001C24E1">
      <w:pPr>
        <w:tabs>
          <w:tab w:val="left" w:pos="2372"/>
        </w:tabs>
        <w:spacing w:line="360" w:lineRule="auto"/>
        <w:rPr>
          <w:b/>
          <w:bCs/>
          <w:sz w:val="24"/>
          <w:lang w:val="en-IN"/>
        </w:rPr>
      </w:pPr>
      <w:r w:rsidRPr="000F2891">
        <w:rPr>
          <w:b/>
          <w:bCs/>
          <w:sz w:val="24"/>
          <w:lang w:val="en-IN"/>
        </w:rPr>
        <w:t>3.</w:t>
      </w:r>
      <w:r w:rsidRPr="000F2891">
        <w:rPr>
          <w:b/>
          <w:bCs/>
          <w:sz w:val="24"/>
        </w:rPr>
        <w:t xml:space="preserve">Method Overriding: </w:t>
      </w:r>
      <w:r w:rsidRPr="000F2891">
        <w:rPr>
          <w:sz w:val="24"/>
        </w:rPr>
        <w:t xml:space="preserve">Circle overrides </w:t>
      </w:r>
      <w:proofErr w:type="spellStart"/>
      <w:r w:rsidRPr="000F2891">
        <w:rPr>
          <w:sz w:val="24"/>
        </w:rPr>
        <w:t>calculateArea</w:t>
      </w:r>
      <w:proofErr w:type="spellEnd"/>
      <w:r w:rsidRPr="000F2891">
        <w:rPr>
          <w:sz w:val="24"/>
        </w:rPr>
        <w:t xml:space="preserve"> from Shape to implement its own formula</w:t>
      </w:r>
      <w:r w:rsidRPr="000F2891">
        <w:rPr>
          <w:b/>
          <w:bCs/>
          <w:sz w:val="24"/>
          <w:lang w:val="en-IN"/>
        </w:rPr>
        <w:t>.</w:t>
      </w:r>
    </w:p>
    <w:p w:rsidR="00404A3F" w:rsidRPr="000F2891" w:rsidRDefault="00404A3F" w:rsidP="001C24E1">
      <w:pPr>
        <w:tabs>
          <w:tab w:val="left" w:pos="2372"/>
        </w:tabs>
        <w:spacing w:line="360" w:lineRule="auto"/>
        <w:rPr>
          <w:b/>
          <w:bCs/>
          <w:sz w:val="24"/>
        </w:rPr>
      </w:pPr>
      <w:r w:rsidRPr="000F2891">
        <w:rPr>
          <w:b/>
          <w:bCs/>
          <w:sz w:val="24"/>
          <w:lang w:val="en-IN"/>
        </w:rPr>
        <w:t>4.</w:t>
      </w:r>
      <w:r w:rsidRPr="000F2891">
        <w:rPr>
          <w:b/>
          <w:bCs/>
          <w:sz w:val="24"/>
        </w:rPr>
        <w:t xml:space="preserve">Polymorphism: </w:t>
      </w:r>
      <w:r w:rsidRPr="000F2891">
        <w:rPr>
          <w:sz w:val="24"/>
        </w:rPr>
        <w:t>The overridden method in Circle demonstrates runtime polymorphism.</w:t>
      </w:r>
    </w:p>
    <w:p w:rsidR="00404A3F" w:rsidRPr="000F2891" w:rsidRDefault="00404A3F" w:rsidP="001C24E1">
      <w:pPr>
        <w:tabs>
          <w:tab w:val="left" w:pos="2372"/>
        </w:tabs>
        <w:spacing w:line="360" w:lineRule="auto"/>
        <w:rPr>
          <w:b/>
          <w:bCs/>
          <w:sz w:val="24"/>
        </w:rPr>
      </w:pPr>
      <w:r w:rsidRPr="000F2891">
        <w:rPr>
          <w:b/>
          <w:bCs/>
          <w:sz w:val="24"/>
          <w:lang w:val="en-IN"/>
        </w:rPr>
        <w:t>5.</w:t>
      </w:r>
      <w:r w:rsidRPr="000F2891">
        <w:rPr>
          <w:b/>
          <w:bCs/>
          <w:sz w:val="24"/>
        </w:rPr>
        <w:t xml:space="preserve">Proper Object Reference: </w:t>
      </w:r>
      <w:r w:rsidRPr="000F2891">
        <w:rPr>
          <w:sz w:val="24"/>
        </w:rPr>
        <w:t>Methods should be called using an object (</w:t>
      </w:r>
      <w:proofErr w:type="spellStart"/>
      <w:proofErr w:type="gramStart"/>
      <w:r w:rsidRPr="000F2891">
        <w:rPr>
          <w:sz w:val="24"/>
        </w:rPr>
        <w:t>s.calculateArea</w:t>
      </w:r>
      <w:proofErr w:type="spellEnd"/>
      <w:proofErr w:type="gramEnd"/>
      <w:r w:rsidRPr="000F2891">
        <w:rPr>
          <w:sz w:val="24"/>
        </w:rPr>
        <w:t xml:space="preserve">(4), </w:t>
      </w:r>
      <w:proofErr w:type="gramStart"/>
      <w:r w:rsidRPr="000F2891">
        <w:rPr>
          <w:sz w:val="24"/>
        </w:rPr>
        <w:t>c.calculateArea</w:t>
      </w:r>
      <w:proofErr w:type="gramEnd"/>
      <w:r w:rsidRPr="000F2891">
        <w:rPr>
          <w:sz w:val="24"/>
        </w:rPr>
        <w:t>(2)).</w:t>
      </w:r>
    </w:p>
    <w:p w:rsidR="00404A3F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404A3F" w:rsidRPr="00A675A5" w:rsidRDefault="00404A3F" w:rsidP="00404A3F">
      <w:pPr>
        <w:tabs>
          <w:tab w:val="left" w:pos="2372"/>
        </w:tabs>
        <w:rPr>
          <w:b/>
          <w:bCs/>
          <w:sz w:val="24"/>
          <w:u w:val="single"/>
        </w:rPr>
      </w:pPr>
    </w:p>
    <w:p w:rsidR="000C10F3" w:rsidRDefault="000C10F3"/>
    <w:p w:rsidR="0025383C" w:rsidRDefault="0025383C"/>
    <w:p w:rsidR="0025383C" w:rsidRDefault="0025383C"/>
    <w:p w:rsidR="0025383C" w:rsidRDefault="0025383C"/>
    <w:p w:rsidR="0025383C" w:rsidRDefault="0025383C"/>
    <w:p w:rsidR="0025383C" w:rsidRDefault="0025383C"/>
    <w:p w:rsidR="0025383C" w:rsidRDefault="0025383C"/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346637" w:rsidRDefault="00346637" w:rsidP="0025383C">
      <w:pPr>
        <w:jc w:val="center"/>
        <w:rPr>
          <w:b/>
          <w:bCs/>
          <w:sz w:val="24"/>
          <w:szCs w:val="24"/>
          <w:u w:val="single"/>
        </w:rPr>
      </w:pPr>
    </w:p>
    <w:p w:rsidR="0025383C" w:rsidRDefault="0025383C" w:rsidP="0025383C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WEEK – 07</w:t>
      </w:r>
    </w:p>
    <w:p w:rsidR="0025383C" w:rsidRDefault="0025383C">
      <w:pPr>
        <w:rPr>
          <w:b/>
          <w:bCs/>
          <w:sz w:val="24"/>
          <w:szCs w:val="24"/>
          <w:u w:val="single"/>
        </w:rPr>
      </w:pPr>
    </w:p>
    <w:p w:rsidR="0025383C" w:rsidRDefault="0025383C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PROGRAM1</w:t>
      </w:r>
    </w:p>
    <w:p w:rsidR="0025383C" w:rsidRDefault="0025383C">
      <w:pPr>
        <w:rPr>
          <w:b/>
          <w:bCs/>
          <w:sz w:val="24"/>
          <w:szCs w:val="24"/>
          <w:u w:val="single"/>
        </w:rPr>
      </w:pPr>
    </w:p>
    <w:p w:rsidR="0025383C" w:rsidRDefault="0025383C" w:rsidP="001C24E1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AIM:  </w:t>
      </w:r>
      <w:r w:rsidRPr="0025383C">
        <w:rPr>
          <w:sz w:val="24"/>
          <w:szCs w:val="24"/>
        </w:rPr>
        <w:t xml:space="preserve">create a Java program to create an </w:t>
      </w:r>
      <w:proofErr w:type="gramStart"/>
      <w:r w:rsidRPr="0025383C">
        <w:rPr>
          <w:sz w:val="24"/>
          <w:szCs w:val="24"/>
        </w:rPr>
        <w:t>abstr</w:t>
      </w:r>
      <w:r w:rsidR="00733059">
        <w:rPr>
          <w:sz w:val="24"/>
          <w:szCs w:val="24"/>
        </w:rPr>
        <w:t xml:space="preserve">act </w:t>
      </w:r>
      <w:r w:rsidRPr="0025383C">
        <w:rPr>
          <w:sz w:val="24"/>
          <w:szCs w:val="24"/>
        </w:rPr>
        <w:t xml:space="preserve"> c</w:t>
      </w:r>
      <w:r w:rsidR="00733059">
        <w:rPr>
          <w:sz w:val="24"/>
          <w:szCs w:val="24"/>
        </w:rPr>
        <w:t>l</w:t>
      </w:r>
      <w:r w:rsidRPr="0025383C">
        <w:rPr>
          <w:sz w:val="24"/>
          <w:szCs w:val="24"/>
        </w:rPr>
        <w:t>ass</w:t>
      </w:r>
      <w:proofErr w:type="gramEnd"/>
      <w:r w:rsidRPr="0025383C">
        <w:rPr>
          <w:sz w:val="24"/>
          <w:szCs w:val="24"/>
        </w:rPr>
        <w:t xml:space="preserve"> animal with an abstract method called sound (</w:t>
      </w:r>
      <w:proofErr w:type="gramStart"/>
      <w:r w:rsidRPr="0025383C">
        <w:rPr>
          <w:sz w:val="24"/>
          <w:szCs w:val="24"/>
        </w:rPr>
        <w:t>).Create</w:t>
      </w:r>
      <w:proofErr w:type="gramEnd"/>
      <w:r w:rsidRPr="0025383C">
        <w:rPr>
          <w:sz w:val="24"/>
          <w:szCs w:val="24"/>
        </w:rPr>
        <w:t xml:space="preserve"> a subclass Lion and tiger that extend the Animal class and implement the sound () method to make a specific sound for each animal</w:t>
      </w:r>
      <w:r w:rsidRPr="0025383C">
        <w:rPr>
          <w:b/>
          <w:bCs/>
          <w:sz w:val="24"/>
          <w:szCs w:val="24"/>
          <w:u w:val="single"/>
        </w:rPr>
        <w:t>.</w:t>
      </w:r>
    </w:p>
    <w:p w:rsidR="001C24E1" w:rsidRDefault="001C24E1" w:rsidP="001C24E1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pPr w:leftFromText="180" w:rightFromText="180" w:vertAnchor="text" w:horzAnchor="page" w:tblpX="4221" w:tblpY="140"/>
        <w:tblW w:w="0" w:type="auto"/>
        <w:tblLook w:val="04A0" w:firstRow="1" w:lastRow="0" w:firstColumn="1" w:lastColumn="0" w:noHBand="0" w:noVBand="1"/>
      </w:tblPr>
      <w:tblGrid>
        <w:gridCol w:w="2340"/>
      </w:tblGrid>
      <w:tr w:rsidR="001C24E1" w:rsidRPr="0025383C" w:rsidTr="001B71E6">
        <w:trPr>
          <w:trHeight w:val="402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25383C" w:rsidRDefault="001C24E1" w:rsidP="001B71E6">
            <w:pPr>
              <w:jc w:val="center"/>
              <w:rPr>
                <w:b/>
                <w:bCs/>
                <w:sz w:val="24"/>
                <w:szCs w:val="24"/>
              </w:rPr>
            </w:pPr>
            <w:r w:rsidRPr="0025383C">
              <w:rPr>
                <w:b/>
                <w:bCs/>
                <w:sz w:val="24"/>
                <w:szCs w:val="24"/>
              </w:rPr>
              <w:t>&lt;&lt;abstract&gt;&gt;</w:t>
            </w:r>
          </w:p>
          <w:p w:rsidR="001C24E1" w:rsidRPr="0025383C" w:rsidRDefault="001C24E1" w:rsidP="001B71E6">
            <w:pPr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5383C">
              <w:rPr>
                <w:b/>
                <w:bCs/>
                <w:sz w:val="24"/>
                <w:szCs w:val="24"/>
              </w:rPr>
              <w:t>ANIMAL</w:t>
            </w:r>
          </w:p>
        </w:tc>
      </w:tr>
      <w:tr w:rsidR="001C24E1" w:rsidRPr="0025383C" w:rsidTr="001B71E6">
        <w:trPr>
          <w:trHeight w:val="738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25383C" w:rsidRDefault="001C24E1" w:rsidP="001B71E6">
            <w:pPr>
              <w:jc w:val="center"/>
              <w:rPr>
                <w:sz w:val="24"/>
                <w:szCs w:val="24"/>
              </w:rPr>
            </w:pPr>
            <w:r w:rsidRPr="0025383C">
              <w:rPr>
                <w:sz w:val="24"/>
                <w:szCs w:val="24"/>
              </w:rPr>
              <w:t xml:space="preserve">+ </w:t>
            </w:r>
            <w:proofErr w:type="gramStart"/>
            <w:r w:rsidRPr="0025383C">
              <w:rPr>
                <w:sz w:val="24"/>
                <w:szCs w:val="24"/>
              </w:rPr>
              <w:t>sound(</w:t>
            </w:r>
            <w:proofErr w:type="gramEnd"/>
            <w:r w:rsidRPr="0025383C">
              <w:rPr>
                <w:sz w:val="24"/>
                <w:szCs w:val="24"/>
              </w:rPr>
              <w:t>): void</w:t>
            </w:r>
          </w:p>
        </w:tc>
      </w:tr>
    </w:tbl>
    <w:p w:rsidR="001C24E1" w:rsidRPr="0025383C" w:rsidRDefault="001C24E1" w:rsidP="001C24E1">
      <w:pPr>
        <w:rPr>
          <w:b/>
          <w:bCs/>
          <w:sz w:val="24"/>
          <w:szCs w:val="24"/>
          <w:u w:val="single"/>
        </w:rPr>
      </w:pPr>
      <w:r w:rsidRPr="0025383C">
        <w:rPr>
          <w:b/>
          <w:bCs/>
          <w:sz w:val="24"/>
          <w:szCs w:val="24"/>
          <w:u w:val="single"/>
        </w:rPr>
        <w:t>CLASS DIAGRAM</w:t>
      </w:r>
      <w:r>
        <w:rPr>
          <w:b/>
          <w:bCs/>
          <w:sz w:val="24"/>
          <w:szCs w:val="24"/>
          <w:u w:val="single"/>
        </w:rPr>
        <w:t>:</w:t>
      </w:r>
    </w:p>
    <w:p w:rsidR="001C24E1" w:rsidRPr="0025383C" w:rsidRDefault="001C24E1" w:rsidP="001C24E1">
      <w:pPr>
        <w:rPr>
          <w:b/>
          <w:bCs/>
          <w:sz w:val="24"/>
          <w:szCs w:val="24"/>
          <w:u w:val="single"/>
        </w:rPr>
      </w:pPr>
    </w:p>
    <w:p w:rsidR="001C24E1" w:rsidRPr="0025383C" w:rsidRDefault="001C24E1" w:rsidP="001C24E1">
      <w:pPr>
        <w:rPr>
          <w:b/>
          <w:bCs/>
          <w:sz w:val="24"/>
          <w:szCs w:val="24"/>
          <w:u w:val="single"/>
        </w:rPr>
      </w:pPr>
    </w:p>
    <w:p w:rsidR="001C24E1" w:rsidRPr="0025383C" w:rsidRDefault="001C24E1" w:rsidP="001C24E1">
      <w:pPr>
        <w:rPr>
          <w:b/>
          <w:bCs/>
          <w:sz w:val="24"/>
          <w:szCs w:val="24"/>
          <w:u w:val="single"/>
        </w:rPr>
      </w:pPr>
    </w:p>
    <w:p w:rsidR="001C24E1" w:rsidRPr="0025383C" w:rsidRDefault="001C24E1" w:rsidP="001C24E1">
      <w:pPr>
        <w:rPr>
          <w:b/>
          <w:bCs/>
          <w:sz w:val="24"/>
          <w:szCs w:val="24"/>
          <w:u w:val="single"/>
        </w:rPr>
      </w:pPr>
    </w:p>
    <w:p w:rsidR="001C24E1" w:rsidRPr="0025383C" w:rsidRDefault="001C24E1" w:rsidP="001C24E1">
      <w:pPr>
        <w:rPr>
          <w:b/>
          <w:bCs/>
          <w:sz w:val="24"/>
          <w:szCs w:val="24"/>
          <w:u w:val="single"/>
        </w:rPr>
      </w:pPr>
      <w:r w:rsidRPr="0025383C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E7A901B" wp14:editId="3EF746E2">
                <wp:simplePos x="0" y="0"/>
                <wp:positionH relativeFrom="column">
                  <wp:posOffset>1809750</wp:posOffset>
                </wp:positionH>
                <wp:positionV relativeFrom="paragraph">
                  <wp:posOffset>40640</wp:posOffset>
                </wp:positionV>
                <wp:extent cx="425450" cy="666750"/>
                <wp:effectExtent l="0" t="38100" r="50800" b="19050"/>
                <wp:wrapNone/>
                <wp:docPr id="929019336" name="Straight Arrow Connector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42545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F36049" id="Straight Arrow Connector 19" o:spid="_x0000_s1026" type="#_x0000_t32" style="position:absolute;margin-left:142.5pt;margin-top:3.2pt;width:33.5pt;height:52.5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  <w:r w:rsidRPr="0025383C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F67154F" wp14:editId="20A93CEF">
                <wp:simplePos x="0" y="0"/>
                <wp:positionH relativeFrom="column">
                  <wp:posOffset>3078480</wp:posOffset>
                </wp:positionH>
                <wp:positionV relativeFrom="paragraph">
                  <wp:posOffset>41910</wp:posOffset>
                </wp:positionV>
                <wp:extent cx="393700" cy="622300"/>
                <wp:effectExtent l="38100" t="38100" r="25400" b="25400"/>
                <wp:wrapNone/>
                <wp:docPr id="1979018220" name="Straight Arrow Connector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393700" cy="622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28F9AB" id="Straight Arrow Connector 20" o:spid="_x0000_s1026" type="#_x0000_t32" style="position:absolute;margin-left:242.4pt;margin-top:3.3pt;width:31pt;height:49pt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</w:p>
    <w:p w:rsidR="001C24E1" w:rsidRPr="0025383C" w:rsidRDefault="001C24E1" w:rsidP="001C24E1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pPr w:leftFromText="180" w:rightFromText="180" w:vertAnchor="text" w:horzAnchor="page" w:tblpX="3073" w:tblpY="628"/>
        <w:tblW w:w="0" w:type="auto"/>
        <w:tblLook w:val="04A0" w:firstRow="1" w:lastRow="0" w:firstColumn="1" w:lastColumn="0" w:noHBand="0" w:noVBand="1"/>
      </w:tblPr>
      <w:tblGrid>
        <w:gridCol w:w="2282"/>
      </w:tblGrid>
      <w:tr w:rsidR="001C24E1" w:rsidRPr="0025383C" w:rsidTr="001B71E6">
        <w:trPr>
          <w:trHeight w:val="549"/>
        </w:trPr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25383C" w:rsidRDefault="001C24E1" w:rsidP="001B71E6">
            <w:pPr>
              <w:jc w:val="center"/>
              <w:rPr>
                <w:b/>
                <w:bCs/>
                <w:sz w:val="24"/>
                <w:szCs w:val="24"/>
              </w:rPr>
            </w:pPr>
            <w:r w:rsidRPr="0025383C">
              <w:rPr>
                <w:b/>
                <w:bCs/>
                <w:sz w:val="24"/>
                <w:szCs w:val="24"/>
              </w:rPr>
              <w:t>LION</w:t>
            </w:r>
          </w:p>
        </w:tc>
      </w:tr>
      <w:tr w:rsidR="001C24E1" w:rsidRPr="0025383C" w:rsidTr="001B71E6">
        <w:trPr>
          <w:trHeight w:val="568"/>
        </w:trPr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25383C" w:rsidRDefault="001C24E1" w:rsidP="001B71E6">
            <w:pPr>
              <w:rPr>
                <w:sz w:val="24"/>
                <w:szCs w:val="24"/>
              </w:rPr>
            </w:pPr>
            <w:r w:rsidRPr="0025383C">
              <w:rPr>
                <w:sz w:val="24"/>
                <w:szCs w:val="24"/>
              </w:rPr>
              <w:t xml:space="preserve">  + </w:t>
            </w:r>
            <w:proofErr w:type="gramStart"/>
            <w:r w:rsidRPr="0025383C">
              <w:rPr>
                <w:sz w:val="24"/>
                <w:szCs w:val="24"/>
              </w:rPr>
              <w:t>sound(</w:t>
            </w:r>
            <w:proofErr w:type="gramEnd"/>
            <w:r w:rsidRPr="0025383C">
              <w:rPr>
                <w:sz w:val="24"/>
                <w:szCs w:val="24"/>
              </w:rPr>
              <w:t>): void</w:t>
            </w:r>
          </w:p>
        </w:tc>
      </w:tr>
    </w:tbl>
    <w:p w:rsidR="001C24E1" w:rsidRPr="0025383C" w:rsidRDefault="001C24E1" w:rsidP="001C24E1">
      <w:pPr>
        <w:rPr>
          <w:b/>
          <w:bCs/>
          <w:sz w:val="24"/>
          <w:szCs w:val="24"/>
          <w:u w:val="single"/>
        </w:rPr>
      </w:pPr>
      <w:r w:rsidRPr="0025383C">
        <w:rPr>
          <w:b/>
          <w:bCs/>
          <w:sz w:val="24"/>
          <w:szCs w:val="24"/>
          <w:u w:val="single"/>
        </w:rPr>
        <w:t xml:space="preserve">                                    </w:t>
      </w:r>
    </w:p>
    <w:p w:rsidR="001C24E1" w:rsidRDefault="001C24E1" w:rsidP="001C24E1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pPr w:leftFromText="180" w:rightFromText="180" w:vertAnchor="text" w:horzAnchor="page" w:tblpX="6169" w:tblpY="10"/>
        <w:tblW w:w="0" w:type="auto"/>
        <w:tblLook w:val="04A0" w:firstRow="1" w:lastRow="0" w:firstColumn="1" w:lastColumn="0" w:noHBand="0" w:noVBand="1"/>
      </w:tblPr>
      <w:tblGrid>
        <w:gridCol w:w="2282"/>
      </w:tblGrid>
      <w:tr w:rsidR="001C24E1" w:rsidRPr="0025383C" w:rsidTr="001B71E6">
        <w:trPr>
          <w:trHeight w:val="549"/>
        </w:trPr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25383C" w:rsidRDefault="001C24E1" w:rsidP="001B71E6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25383C">
              <w:rPr>
                <w:b/>
                <w:bCs/>
                <w:sz w:val="24"/>
                <w:szCs w:val="24"/>
              </w:rPr>
              <w:t>TIGER</w:t>
            </w:r>
          </w:p>
        </w:tc>
      </w:tr>
      <w:tr w:rsidR="001C24E1" w:rsidRPr="0025383C" w:rsidTr="001B71E6">
        <w:trPr>
          <w:trHeight w:val="568"/>
        </w:trPr>
        <w:tc>
          <w:tcPr>
            <w:tcW w:w="2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25383C" w:rsidRDefault="001C24E1" w:rsidP="001B71E6">
            <w:pPr>
              <w:spacing w:line="360" w:lineRule="auto"/>
              <w:rPr>
                <w:sz w:val="24"/>
                <w:szCs w:val="24"/>
              </w:rPr>
            </w:pPr>
            <w:r w:rsidRPr="0025383C">
              <w:rPr>
                <w:sz w:val="24"/>
                <w:szCs w:val="24"/>
              </w:rPr>
              <w:t xml:space="preserve">+ </w:t>
            </w:r>
            <w:proofErr w:type="gramStart"/>
            <w:r w:rsidRPr="0025383C">
              <w:rPr>
                <w:sz w:val="24"/>
                <w:szCs w:val="24"/>
              </w:rPr>
              <w:t>sound(</w:t>
            </w:r>
            <w:proofErr w:type="gramEnd"/>
            <w:r w:rsidRPr="0025383C">
              <w:rPr>
                <w:sz w:val="24"/>
                <w:szCs w:val="24"/>
              </w:rPr>
              <w:t>): void</w:t>
            </w:r>
          </w:p>
        </w:tc>
      </w:tr>
    </w:tbl>
    <w:p w:rsidR="001C24E1" w:rsidRDefault="001C24E1" w:rsidP="001C24E1">
      <w:pPr>
        <w:rPr>
          <w:b/>
          <w:bCs/>
          <w:sz w:val="24"/>
          <w:szCs w:val="24"/>
          <w:u w:val="single"/>
        </w:rPr>
      </w:pPr>
    </w:p>
    <w:p w:rsidR="001C24E1" w:rsidRDefault="001C24E1" w:rsidP="001C24E1">
      <w:pPr>
        <w:rPr>
          <w:b/>
          <w:bCs/>
          <w:sz w:val="24"/>
          <w:szCs w:val="24"/>
          <w:u w:val="single"/>
        </w:rPr>
      </w:pPr>
    </w:p>
    <w:p w:rsidR="001C24E1" w:rsidRDefault="001C24E1" w:rsidP="001C24E1">
      <w:pPr>
        <w:rPr>
          <w:b/>
          <w:bCs/>
          <w:sz w:val="24"/>
          <w:szCs w:val="24"/>
          <w:u w:val="single"/>
        </w:rPr>
      </w:pPr>
    </w:p>
    <w:p w:rsidR="001C24E1" w:rsidRDefault="001C24E1" w:rsidP="001C24E1">
      <w:pPr>
        <w:spacing w:line="360" w:lineRule="auto"/>
        <w:rPr>
          <w:b/>
          <w:bCs/>
          <w:sz w:val="24"/>
          <w:szCs w:val="24"/>
          <w:u w:val="single"/>
        </w:rPr>
      </w:pPr>
    </w:p>
    <w:p w:rsidR="0025383C" w:rsidRDefault="0025383C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CODE:</w:t>
      </w:r>
    </w:p>
    <w:p w:rsidR="00402570" w:rsidRDefault="0025383C">
      <w:pPr>
        <w:rPr>
          <w:b/>
          <w:bCs/>
          <w:sz w:val="24"/>
          <w:szCs w:val="24"/>
          <w:u w:val="single"/>
        </w:rPr>
      </w:pPr>
      <w:r w:rsidRPr="0025383C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27392BE" wp14:editId="1A98CBAB">
            <wp:extent cx="3535794" cy="4495800"/>
            <wp:effectExtent l="0" t="0" r="7620" b="0"/>
            <wp:docPr id="200497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746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0685" cy="450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37" w:rsidRDefault="0025383C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OUTPUT:</w:t>
      </w:r>
    </w:p>
    <w:p w:rsidR="00402570" w:rsidRDefault="00402570">
      <w:pPr>
        <w:rPr>
          <w:b/>
          <w:bCs/>
          <w:sz w:val="24"/>
          <w:szCs w:val="24"/>
          <w:u w:val="single"/>
        </w:rPr>
      </w:pPr>
    </w:p>
    <w:p w:rsidR="0025383C" w:rsidRDefault="0025383C">
      <w:pPr>
        <w:rPr>
          <w:b/>
          <w:bCs/>
          <w:sz w:val="24"/>
          <w:szCs w:val="24"/>
          <w:u w:val="single"/>
        </w:rPr>
      </w:pPr>
      <w:r w:rsidRPr="0025383C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08DE768" wp14:editId="77C34A48">
            <wp:extent cx="3505689" cy="1495634"/>
            <wp:effectExtent l="0" t="0" r="0" b="9525"/>
            <wp:docPr id="81965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553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37" w:rsidRDefault="0025383C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ERRORS:</w:t>
      </w:r>
    </w:p>
    <w:p w:rsidR="00402570" w:rsidRDefault="00402570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W w:w="9202" w:type="dxa"/>
        <w:tblLook w:val="04A0" w:firstRow="1" w:lastRow="0" w:firstColumn="1" w:lastColumn="0" w:noHBand="0" w:noVBand="1"/>
      </w:tblPr>
      <w:tblGrid>
        <w:gridCol w:w="4601"/>
        <w:gridCol w:w="4601"/>
      </w:tblGrid>
      <w:tr w:rsidR="0025383C" w:rsidRPr="0025383C" w:rsidTr="0025383C">
        <w:trPr>
          <w:trHeight w:val="246"/>
        </w:trPr>
        <w:tc>
          <w:tcPr>
            <w:tcW w:w="4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83C" w:rsidRPr="0025383C" w:rsidRDefault="0025383C" w:rsidP="0025383C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25383C">
              <w:rPr>
                <w:b/>
                <w:bCs/>
                <w:sz w:val="24"/>
                <w:szCs w:val="24"/>
              </w:rPr>
              <w:t xml:space="preserve">              Code error</w:t>
            </w:r>
          </w:p>
        </w:tc>
        <w:tc>
          <w:tcPr>
            <w:tcW w:w="4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83C" w:rsidRPr="0025383C" w:rsidRDefault="0025383C" w:rsidP="0025383C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25383C">
              <w:rPr>
                <w:b/>
                <w:bCs/>
                <w:sz w:val="24"/>
                <w:szCs w:val="24"/>
              </w:rPr>
              <w:t xml:space="preserve">          Code rectification</w:t>
            </w:r>
          </w:p>
        </w:tc>
      </w:tr>
      <w:tr w:rsidR="0025383C" w:rsidRPr="0025383C" w:rsidTr="0025383C">
        <w:trPr>
          <w:trHeight w:val="2015"/>
        </w:trPr>
        <w:tc>
          <w:tcPr>
            <w:tcW w:w="4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83C" w:rsidRPr="0025383C" w:rsidRDefault="0025383C" w:rsidP="0025383C">
            <w:pPr>
              <w:spacing w:line="360" w:lineRule="auto"/>
              <w:rPr>
                <w:sz w:val="24"/>
                <w:szCs w:val="24"/>
              </w:rPr>
            </w:pPr>
            <w:r w:rsidRPr="0025383C">
              <w:rPr>
                <w:sz w:val="24"/>
                <w:szCs w:val="24"/>
              </w:rPr>
              <w:t xml:space="preserve">1. Forgetting to use abstract keyword for the </w:t>
            </w:r>
            <w:proofErr w:type="gramStart"/>
            <w:r w:rsidRPr="0025383C">
              <w:rPr>
                <w:sz w:val="24"/>
                <w:szCs w:val="24"/>
              </w:rPr>
              <w:t>sound(</w:t>
            </w:r>
            <w:proofErr w:type="gramEnd"/>
            <w:r w:rsidRPr="0025383C">
              <w:rPr>
                <w:sz w:val="24"/>
                <w:szCs w:val="24"/>
              </w:rPr>
              <w:t>) method.</w:t>
            </w:r>
          </w:p>
          <w:p w:rsidR="0025383C" w:rsidRPr="0025383C" w:rsidRDefault="0025383C" w:rsidP="0025383C">
            <w:pPr>
              <w:spacing w:line="360" w:lineRule="auto"/>
              <w:rPr>
                <w:sz w:val="24"/>
                <w:szCs w:val="24"/>
              </w:rPr>
            </w:pPr>
            <w:r w:rsidRPr="0025383C">
              <w:rPr>
                <w:sz w:val="24"/>
                <w:szCs w:val="24"/>
              </w:rPr>
              <w:t xml:space="preserve">2 Not overriding the </w:t>
            </w:r>
            <w:proofErr w:type="gramStart"/>
            <w:r w:rsidRPr="0025383C">
              <w:rPr>
                <w:sz w:val="24"/>
                <w:szCs w:val="24"/>
              </w:rPr>
              <w:t>sound(</w:t>
            </w:r>
            <w:proofErr w:type="gramEnd"/>
            <w:r w:rsidRPr="0025383C">
              <w:rPr>
                <w:sz w:val="24"/>
                <w:szCs w:val="24"/>
              </w:rPr>
              <w:t>) method in subclasses.</w:t>
            </w:r>
          </w:p>
          <w:p w:rsidR="0025383C" w:rsidRPr="0025383C" w:rsidRDefault="0025383C" w:rsidP="0025383C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4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83C" w:rsidRPr="0025383C" w:rsidRDefault="0025383C" w:rsidP="0025383C">
            <w:pPr>
              <w:spacing w:line="360" w:lineRule="auto"/>
              <w:rPr>
                <w:sz w:val="24"/>
                <w:szCs w:val="24"/>
              </w:rPr>
            </w:pPr>
            <w:r w:rsidRPr="0025383C">
              <w:rPr>
                <w:sz w:val="24"/>
                <w:szCs w:val="24"/>
              </w:rPr>
              <w:t xml:space="preserve">1. </w:t>
            </w:r>
            <w:r w:rsidRPr="0025383C">
              <w:rPr>
                <w:sz w:val="24"/>
                <w:szCs w:val="24"/>
                <w:lang w:val="en-IN"/>
              </w:rPr>
              <w:t>Rectified as</w:t>
            </w:r>
            <w:r w:rsidRPr="0025383C">
              <w:rPr>
                <w:sz w:val="24"/>
                <w:szCs w:val="24"/>
              </w:rPr>
              <w:t xml:space="preserve"> abstract void </w:t>
            </w:r>
            <w:proofErr w:type="gramStart"/>
            <w:r w:rsidRPr="0025383C">
              <w:rPr>
                <w:sz w:val="24"/>
                <w:szCs w:val="24"/>
              </w:rPr>
              <w:t>sound(</w:t>
            </w:r>
            <w:proofErr w:type="gramEnd"/>
            <w:r w:rsidRPr="0025383C">
              <w:rPr>
                <w:sz w:val="24"/>
                <w:szCs w:val="24"/>
              </w:rPr>
              <w:t>);</w:t>
            </w:r>
          </w:p>
          <w:p w:rsidR="0025383C" w:rsidRPr="0025383C" w:rsidRDefault="0025383C" w:rsidP="0025383C">
            <w:pPr>
              <w:spacing w:line="360" w:lineRule="auto"/>
              <w:rPr>
                <w:sz w:val="24"/>
                <w:szCs w:val="24"/>
              </w:rPr>
            </w:pPr>
            <w:r w:rsidRPr="0025383C">
              <w:rPr>
                <w:sz w:val="24"/>
                <w:szCs w:val="24"/>
                <w:lang w:val="en-IN"/>
              </w:rPr>
              <w:t xml:space="preserve">2. </w:t>
            </w:r>
            <w:r w:rsidRPr="0025383C">
              <w:rPr>
                <w:sz w:val="24"/>
                <w:szCs w:val="24"/>
              </w:rPr>
              <w:t xml:space="preserve">Added void </w:t>
            </w:r>
            <w:proofErr w:type="gramStart"/>
            <w:r w:rsidRPr="0025383C">
              <w:rPr>
                <w:sz w:val="24"/>
                <w:szCs w:val="24"/>
              </w:rPr>
              <w:t>sound(</w:t>
            </w:r>
            <w:proofErr w:type="gramEnd"/>
            <w:r w:rsidRPr="0025383C">
              <w:rPr>
                <w:sz w:val="24"/>
                <w:szCs w:val="24"/>
              </w:rPr>
              <w:t xml:space="preserve">) </w:t>
            </w:r>
            <w:proofErr w:type="gramStart"/>
            <w:r w:rsidRPr="0025383C">
              <w:rPr>
                <w:sz w:val="24"/>
                <w:szCs w:val="24"/>
              </w:rPr>
              <w:t>{ ...</w:t>
            </w:r>
            <w:proofErr w:type="gramEnd"/>
            <w:r w:rsidRPr="0025383C">
              <w:rPr>
                <w:sz w:val="24"/>
                <w:szCs w:val="24"/>
              </w:rPr>
              <w:t xml:space="preserve"> } in each subclass.</w:t>
            </w:r>
          </w:p>
        </w:tc>
      </w:tr>
    </w:tbl>
    <w:p w:rsidR="0025383C" w:rsidRDefault="0025383C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IMPORTANT POINTS:</w:t>
      </w:r>
    </w:p>
    <w:p w:rsidR="00402570" w:rsidRDefault="00402570">
      <w:pPr>
        <w:rPr>
          <w:b/>
          <w:bCs/>
          <w:sz w:val="24"/>
          <w:szCs w:val="24"/>
          <w:u w:val="single"/>
        </w:rPr>
      </w:pPr>
    </w:p>
    <w:p w:rsidR="000D6C36" w:rsidRPr="000D6C36" w:rsidRDefault="000D6C36" w:rsidP="001C24E1">
      <w:pPr>
        <w:pStyle w:val="ListParagraph"/>
        <w:numPr>
          <w:ilvl w:val="0"/>
          <w:numId w:val="52"/>
        </w:numPr>
        <w:spacing w:line="360" w:lineRule="auto"/>
        <w:rPr>
          <w:sz w:val="24"/>
          <w:szCs w:val="24"/>
          <w:lang w:val="en-IN"/>
        </w:rPr>
      </w:pPr>
      <w:r w:rsidRPr="000D6C36">
        <w:rPr>
          <w:sz w:val="24"/>
          <w:szCs w:val="24"/>
          <w:lang w:val="en-IN"/>
        </w:rPr>
        <w:t xml:space="preserve">Animal is an abstract class with an abstract method </w:t>
      </w:r>
      <w:proofErr w:type="gramStart"/>
      <w:r w:rsidRPr="000D6C36">
        <w:rPr>
          <w:sz w:val="24"/>
          <w:szCs w:val="24"/>
          <w:lang w:val="en-IN"/>
        </w:rPr>
        <w:t>sound(</w:t>
      </w:r>
      <w:proofErr w:type="gramEnd"/>
      <w:r w:rsidRPr="000D6C36">
        <w:rPr>
          <w:sz w:val="24"/>
          <w:szCs w:val="24"/>
          <w:lang w:val="en-IN"/>
        </w:rPr>
        <w:t>).</w:t>
      </w:r>
    </w:p>
    <w:p w:rsidR="000D6C36" w:rsidRPr="000D6C36" w:rsidRDefault="000D6C36" w:rsidP="001C24E1">
      <w:pPr>
        <w:pStyle w:val="ListParagraph"/>
        <w:numPr>
          <w:ilvl w:val="0"/>
          <w:numId w:val="52"/>
        </w:numPr>
        <w:spacing w:line="360" w:lineRule="auto"/>
        <w:rPr>
          <w:sz w:val="24"/>
          <w:szCs w:val="24"/>
          <w:lang w:val="en-IN"/>
        </w:rPr>
      </w:pPr>
      <w:r w:rsidRPr="000D6C36">
        <w:rPr>
          <w:sz w:val="24"/>
          <w:szCs w:val="24"/>
          <w:lang w:val="en-IN"/>
        </w:rPr>
        <w:t xml:space="preserve">Lion and Tiger classes extend Animal and override </w:t>
      </w:r>
      <w:proofErr w:type="gramStart"/>
      <w:r w:rsidRPr="000D6C36">
        <w:rPr>
          <w:sz w:val="24"/>
          <w:szCs w:val="24"/>
          <w:lang w:val="en-IN"/>
        </w:rPr>
        <w:t>sound(</w:t>
      </w:r>
      <w:proofErr w:type="gramEnd"/>
      <w:r w:rsidRPr="000D6C36">
        <w:rPr>
          <w:sz w:val="24"/>
          <w:szCs w:val="24"/>
          <w:lang w:val="en-IN"/>
        </w:rPr>
        <w:t>).</w:t>
      </w:r>
    </w:p>
    <w:p w:rsidR="000D6C36" w:rsidRPr="000D6C36" w:rsidRDefault="000D6C36" w:rsidP="001C24E1">
      <w:pPr>
        <w:pStyle w:val="ListParagraph"/>
        <w:numPr>
          <w:ilvl w:val="0"/>
          <w:numId w:val="52"/>
        </w:numPr>
        <w:spacing w:line="360" w:lineRule="auto"/>
        <w:rPr>
          <w:sz w:val="24"/>
          <w:szCs w:val="24"/>
          <w:lang w:val="en-IN"/>
        </w:rPr>
      </w:pPr>
      <w:r w:rsidRPr="000D6C36">
        <w:rPr>
          <w:sz w:val="24"/>
          <w:szCs w:val="24"/>
          <w:lang w:val="en-IN"/>
        </w:rPr>
        <w:t>Abstract methods must be implemented in child classes.</w:t>
      </w:r>
    </w:p>
    <w:p w:rsidR="000D6C36" w:rsidRPr="000D6C36" w:rsidRDefault="000D6C36" w:rsidP="001C24E1">
      <w:pPr>
        <w:pStyle w:val="ListParagraph"/>
        <w:numPr>
          <w:ilvl w:val="0"/>
          <w:numId w:val="52"/>
        </w:numPr>
        <w:spacing w:line="360" w:lineRule="auto"/>
        <w:rPr>
          <w:sz w:val="24"/>
          <w:szCs w:val="24"/>
          <w:lang w:val="en-IN"/>
        </w:rPr>
      </w:pPr>
      <w:r w:rsidRPr="000D6C36">
        <w:rPr>
          <w:sz w:val="24"/>
          <w:szCs w:val="24"/>
          <w:lang w:val="en-IN"/>
        </w:rPr>
        <w:t>Abstract classes cannot be instantiated directly.</w:t>
      </w:r>
    </w:p>
    <w:p w:rsidR="00346637" w:rsidRDefault="000D6C36" w:rsidP="00346637">
      <w:pPr>
        <w:pStyle w:val="ListParagraph"/>
        <w:numPr>
          <w:ilvl w:val="0"/>
          <w:numId w:val="52"/>
        </w:numPr>
        <w:spacing w:line="360" w:lineRule="auto"/>
        <w:rPr>
          <w:sz w:val="24"/>
          <w:szCs w:val="24"/>
          <w:lang w:val="en-IN"/>
        </w:rPr>
      </w:pPr>
      <w:r w:rsidRPr="000D6C36">
        <w:rPr>
          <w:sz w:val="24"/>
          <w:szCs w:val="24"/>
          <w:lang w:val="en-IN"/>
        </w:rPr>
        <w:t xml:space="preserve">Method overriding allows each subclass to define its own version of </w:t>
      </w:r>
      <w:proofErr w:type="gramStart"/>
      <w:r w:rsidRPr="000D6C36">
        <w:rPr>
          <w:sz w:val="24"/>
          <w:szCs w:val="24"/>
          <w:lang w:val="en-IN"/>
        </w:rPr>
        <w:t>sound(</w:t>
      </w:r>
      <w:proofErr w:type="gramEnd"/>
      <w:r w:rsidRPr="000D6C36">
        <w:rPr>
          <w:sz w:val="24"/>
          <w:szCs w:val="24"/>
          <w:lang w:val="en-IN"/>
        </w:rPr>
        <w:t>)</w:t>
      </w: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346637">
      <w:pPr>
        <w:spacing w:line="360" w:lineRule="auto"/>
        <w:rPr>
          <w:b/>
          <w:bCs/>
          <w:sz w:val="24"/>
          <w:szCs w:val="24"/>
          <w:u w:val="single"/>
        </w:rPr>
      </w:pPr>
    </w:p>
    <w:p w:rsidR="000D6C36" w:rsidRPr="00346637" w:rsidRDefault="000D6C36" w:rsidP="00346637">
      <w:pPr>
        <w:spacing w:line="360" w:lineRule="auto"/>
        <w:rPr>
          <w:sz w:val="24"/>
          <w:szCs w:val="24"/>
          <w:lang w:val="en-IN"/>
        </w:rPr>
      </w:pPr>
      <w:r w:rsidRPr="00346637">
        <w:rPr>
          <w:b/>
          <w:bCs/>
          <w:sz w:val="24"/>
          <w:szCs w:val="24"/>
          <w:u w:val="single"/>
        </w:rPr>
        <w:lastRenderedPageBreak/>
        <w:t>PROGAM 2</w:t>
      </w:r>
    </w:p>
    <w:p w:rsidR="000D6C36" w:rsidRDefault="000D6C36" w:rsidP="000D6C36">
      <w:pPr>
        <w:spacing w:line="360" w:lineRule="auto"/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 xml:space="preserve">AIM:  </w:t>
      </w:r>
      <w:r w:rsidRPr="000D6C36">
        <w:rPr>
          <w:sz w:val="24"/>
          <w:szCs w:val="24"/>
        </w:rPr>
        <w:t xml:space="preserve">Write a Java program to create an abstract class shape 3D </w:t>
      </w:r>
      <w:proofErr w:type="gramStart"/>
      <w:r w:rsidRPr="000D6C36">
        <w:rPr>
          <w:sz w:val="24"/>
          <w:szCs w:val="24"/>
        </w:rPr>
        <w:t>with  abstract</w:t>
      </w:r>
      <w:proofErr w:type="gramEnd"/>
      <w:r w:rsidRPr="000D6C36">
        <w:rPr>
          <w:sz w:val="24"/>
          <w:szCs w:val="24"/>
        </w:rPr>
        <w:t xml:space="preserve"> methods calculate volume </w:t>
      </w:r>
      <w:proofErr w:type="gramStart"/>
      <w:r w:rsidRPr="000D6C36">
        <w:rPr>
          <w:sz w:val="24"/>
          <w:szCs w:val="24"/>
        </w:rPr>
        <w:t>()and</w:t>
      </w:r>
      <w:proofErr w:type="gramEnd"/>
      <w:r w:rsidRPr="000D6C36">
        <w:rPr>
          <w:sz w:val="24"/>
          <w:szCs w:val="24"/>
        </w:rPr>
        <w:t xml:space="preserve"> calculate surface Area </w:t>
      </w:r>
      <w:proofErr w:type="gramStart"/>
      <w:r w:rsidRPr="000D6C36">
        <w:rPr>
          <w:sz w:val="24"/>
          <w:szCs w:val="24"/>
        </w:rPr>
        <w:t>()create</w:t>
      </w:r>
      <w:proofErr w:type="gramEnd"/>
      <w:r w:rsidRPr="000D6C36">
        <w:rPr>
          <w:sz w:val="24"/>
          <w:szCs w:val="24"/>
        </w:rPr>
        <w:t xml:space="preserve">  subclasses Sphere and cube that extend the S</w:t>
      </w:r>
      <w:r w:rsidR="00733059">
        <w:rPr>
          <w:sz w:val="24"/>
          <w:szCs w:val="24"/>
        </w:rPr>
        <w:t>h</w:t>
      </w:r>
      <w:r w:rsidRPr="000D6C36">
        <w:rPr>
          <w:sz w:val="24"/>
          <w:szCs w:val="24"/>
        </w:rPr>
        <w:t>ape 3D clas</w:t>
      </w:r>
      <w:r w:rsidR="00733059">
        <w:rPr>
          <w:sz w:val="24"/>
          <w:szCs w:val="24"/>
        </w:rPr>
        <w:t>s</w:t>
      </w:r>
      <w:r w:rsidRPr="000D6C36">
        <w:rPr>
          <w:sz w:val="24"/>
          <w:szCs w:val="24"/>
        </w:rPr>
        <w:t xml:space="preserve"> and implement the respective methods to </w:t>
      </w:r>
      <w:proofErr w:type="gramStart"/>
      <w:r w:rsidRPr="000D6C36">
        <w:rPr>
          <w:sz w:val="24"/>
          <w:szCs w:val="24"/>
        </w:rPr>
        <w:t>calculate  volume</w:t>
      </w:r>
      <w:proofErr w:type="gramEnd"/>
      <w:r w:rsidRPr="000D6C36">
        <w:rPr>
          <w:sz w:val="24"/>
          <w:szCs w:val="24"/>
        </w:rPr>
        <w:t xml:space="preserve"> and surface area of </w:t>
      </w:r>
      <w:proofErr w:type="gramStart"/>
      <w:r w:rsidRPr="000D6C36">
        <w:rPr>
          <w:sz w:val="24"/>
          <w:szCs w:val="24"/>
        </w:rPr>
        <w:t>each  shape</w:t>
      </w:r>
      <w:proofErr w:type="gramEnd"/>
      <w:r w:rsidRPr="000D6C36">
        <w:rPr>
          <w:sz w:val="24"/>
          <w:szCs w:val="24"/>
        </w:rPr>
        <w:t>.</w:t>
      </w:r>
    </w:p>
    <w:p w:rsidR="001C24E1" w:rsidRDefault="001C24E1" w:rsidP="001C24E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CLASS DIAGRAM:</w:t>
      </w:r>
    </w:p>
    <w:p w:rsidR="001C24E1" w:rsidRPr="00570027" w:rsidRDefault="001C24E1" w:rsidP="001C24E1">
      <w:pPr>
        <w:spacing w:line="360" w:lineRule="auto"/>
        <w:rPr>
          <w:b/>
          <w:bCs/>
          <w:sz w:val="24"/>
          <w:szCs w:val="24"/>
          <w:u w:val="single"/>
        </w:rPr>
      </w:pPr>
    </w:p>
    <w:p w:rsidR="001C24E1" w:rsidRPr="00570027" w:rsidRDefault="001C24E1" w:rsidP="001C24E1">
      <w:pPr>
        <w:spacing w:line="360" w:lineRule="auto"/>
        <w:rPr>
          <w:b/>
          <w:bCs/>
          <w:sz w:val="24"/>
          <w:szCs w:val="24"/>
          <w:u w:val="single"/>
        </w:rPr>
      </w:pPr>
    </w:p>
    <w:tbl>
      <w:tblPr>
        <w:tblStyle w:val="TableGrid"/>
        <w:tblpPr w:leftFromText="180" w:rightFromText="180" w:vertAnchor="text" w:horzAnchor="margin" w:tblpXSpec="center" w:tblpY="-643"/>
        <w:tblW w:w="0" w:type="auto"/>
        <w:tblLook w:val="04A0" w:firstRow="1" w:lastRow="0" w:firstColumn="1" w:lastColumn="0" w:noHBand="0" w:noVBand="1"/>
      </w:tblPr>
      <w:tblGrid>
        <w:gridCol w:w="3045"/>
      </w:tblGrid>
      <w:tr w:rsidR="001C24E1" w:rsidRPr="00570027" w:rsidTr="001B71E6">
        <w:trPr>
          <w:trHeight w:val="307"/>
        </w:trPr>
        <w:tc>
          <w:tcPr>
            <w:tcW w:w="3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570027" w:rsidRDefault="001C24E1" w:rsidP="001B71E6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570027">
              <w:rPr>
                <w:b/>
                <w:bCs/>
                <w:sz w:val="24"/>
                <w:szCs w:val="24"/>
                <w:u w:val="single"/>
              </w:rPr>
              <w:t>&lt;&lt;abstract&gt;&gt;</w:t>
            </w:r>
          </w:p>
          <w:p w:rsidR="001C24E1" w:rsidRPr="00570027" w:rsidRDefault="001C24E1" w:rsidP="001B71E6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570027">
              <w:rPr>
                <w:b/>
                <w:bCs/>
                <w:sz w:val="24"/>
                <w:szCs w:val="24"/>
                <w:u w:val="single"/>
              </w:rPr>
              <w:t>SHAPE 3D</w:t>
            </w:r>
          </w:p>
        </w:tc>
      </w:tr>
      <w:tr w:rsidR="001C24E1" w:rsidRPr="00570027" w:rsidTr="001B71E6">
        <w:trPr>
          <w:trHeight w:val="564"/>
        </w:trPr>
        <w:tc>
          <w:tcPr>
            <w:tcW w:w="3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1C24E1" w:rsidRDefault="001C24E1" w:rsidP="001B71E6">
            <w:pPr>
              <w:spacing w:line="360" w:lineRule="auto"/>
              <w:rPr>
                <w:sz w:val="24"/>
                <w:szCs w:val="24"/>
              </w:rPr>
            </w:pPr>
            <w:r w:rsidRPr="00570027">
              <w:rPr>
                <w:sz w:val="24"/>
                <w:szCs w:val="24"/>
              </w:rPr>
              <w:t xml:space="preserve">  +</w:t>
            </w:r>
            <w:proofErr w:type="spellStart"/>
            <w:proofErr w:type="gramStart"/>
            <w:r w:rsidRPr="00570027">
              <w:rPr>
                <w:sz w:val="24"/>
                <w:szCs w:val="24"/>
              </w:rPr>
              <w:t>calculateVolume</w:t>
            </w:r>
            <w:proofErr w:type="spellEnd"/>
            <w:r w:rsidRPr="00570027">
              <w:rPr>
                <w:sz w:val="24"/>
                <w:szCs w:val="24"/>
              </w:rPr>
              <w:t>():double</w:t>
            </w:r>
            <w:proofErr w:type="gramEnd"/>
            <w:r w:rsidRPr="00570027">
              <w:rPr>
                <w:sz w:val="24"/>
                <w:szCs w:val="24"/>
              </w:rPr>
              <w:t xml:space="preserve">       +</w:t>
            </w:r>
            <w:proofErr w:type="spellStart"/>
            <w:proofErr w:type="gramStart"/>
            <w:r w:rsidRPr="00570027">
              <w:rPr>
                <w:sz w:val="24"/>
                <w:szCs w:val="24"/>
              </w:rPr>
              <w:t>calculateSurface</w:t>
            </w:r>
            <w:proofErr w:type="spellEnd"/>
            <w:r w:rsidRPr="00570027">
              <w:rPr>
                <w:sz w:val="24"/>
                <w:szCs w:val="24"/>
              </w:rPr>
              <w:t>():double</w:t>
            </w:r>
            <w:proofErr w:type="gramEnd"/>
          </w:p>
        </w:tc>
      </w:tr>
    </w:tbl>
    <w:p w:rsidR="001C24E1" w:rsidRPr="00570027" w:rsidRDefault="001C24E1" w:rsidP="001C24E1">
      <w:pPr>
        <w:spacing w:line="360" w:lineRule="auto"/>
        <w:rPr>
          <w:b/>
          <w:bCs/>
          <w:sz w:val="24"/>
          <w:szCs w:val="24"/>
          <w:u w:val="single"/>
        </w:rPr>
      </w:pPr>
    </w:p>
    <w:p w:rsidR="001C24E1" w:rsidRPr="00570027" w:rsidRDefault="001C24E1" w:rsidP="001C24E1">
      <w:pPr>
        <w:spacing w:line="360" w:lineRule="auto"/>
        <w:rPr>
          <w:b/>
          <w:bCs/>
          <w:sz w:val="24"/>
          <w:szCs w:val="24"/>
          <w:u w:val="single"/>
        </w:rPr>
      </w:pPr>
    </w:p>
    <w:p w:rsidR="001C24E1" w:rsidRPr="00570027" w:rsidRDefault="001C24E1" w:rsidP="001C24E1">
      <w:pPr>
        <w:spacing w:line="360" w:lineRule="auto"/>
        <w:rPr>
          <w:b/>
          <w:bCs/>
          <w:sz w:val="24"/>
          <w:szCs w:val="24"/>
          <w:u w:val="single"/>
        </w:rPr>
      </w:pPr>
      <w:r w:rsidRPr="00570027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949E0D9" wp14:editId="5243C424">
                <wp:simplePos x="0" y="0"/>
                <wp:positionH relativeFrom="column">
                  <wp:posOffset>3173730</wp:posOffset>
                </wp:positionH>
                <wp:positionV relativeFrom="paragraph">
                  <wp:posOffset>190500</wp:posOffset>
                </wp:positionV>
                <wp:extent cx="350520" cy="365760"/>
                <wp:effectExtent l="38100" t="38100" r="30480" b="34290"/>
                <wp:wrapNone/>
                <wp:docPr id="2067621466" name="Straight Arrow Connector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35052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110CC6" id="Straight Arrow Connector 44" o:spid="_x0000_s1026" type="#_x0000_t32" style="position:absolute;margin-left:249.9pt;margin-top:15pt;width:27.6pt;height:28.8pt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  <w:r w:rsidRPr="00570027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CC874B8" wp14:editId="01326FF1">
                <wp:simplePos x="0" y="0"/>
                <wp:positionH relativeFrom="column">
                  <wp:posOffset>2026920</wp:posOffset>
                </wp:positionH>
                <wp:positionV relativeFrom="paragraph">
                  <wp:posOffset>167640</wp:posOffset>
                </wp:positionV>
                <wp:extent cx="379095" cy="411480"/>
                <wp:effectExtent l="0" t="38100" r="59055" b="26670"/>
                <wp:wrapNone/>
                <wp:docPr id="1180376164" name="Straight Arrow Connector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79095" cy="411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3F99C" id="Straight Arrow Connector 43" o:spid="_x0000_s1026" type="#_x0000_t32" style="position:absolute;margin-left:159.6pt;margin-top:13.2pt;width:29.85pt;height:32.4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</w:p>
    <w:p w:rsidR="001C24E1" w:rsidRPr="00570027" w:rsidRDefault="001C24E1" w:rsidP="001C24E1">
      <w:pPr>
        <w:spacing w:line="360" w:lineRule="auto"/>
        <w:rPr>
          <w:b/>
          <w:bCs/>
          <w:sz w:val="24"/>
          <w:szCs w:val="24"/>
          <w:u w:val="single"/>
        </w:rPr>
      </w:pPr>
    </w:p>
    <w:tbl>
      <w:tblPr>
        <w:tblStyle w:val="TableGrid"/>
        <w:tblpPr w:leftFromText="180" w:rightFromText="180" w:vertAnchor="text" w:horzAnchor="page" w:tblpX="2809" w:tblpY="133"/>
        <w:tblW w:w="0" w:type="auto"/>
        <w:tblLook w:val="04A0" w:firstRow="1" w:lastRow="0" w:firstColumn="1" w:lastColumn="0" w:noHBand="0" w:noVBand="1"/>
      </w:tblPr>
      <w:tblGrid>
        <w:gridCol w:w="2965"/>
      </w:tblGrid>
      <w:tr w:rsidR="001C24E1" w:rsidRPr="00570027" w:rsidTr="001B71E6">
        <w:trPr>
          <w:trHeight w:val="245"/>
        </w:trPr>
        <w:tc>
          <w:tcPr>
            <w:tcW w:w="2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570027" w:rsidRDefault="001C24E1" w:rsidP="001B71E6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570027">
              <w:rPr>
                <w:b/>
                <w:bCs/>
                <w:sz w:val="24"/>
                <w:szCs w:val="24"/>
                <w:u w:val="single"/>
              </w:rPr>
              <w:t>SPHERE</w:t>
            </w:r>
          </w:p>
        </w:tc>
      </w:tr>
      <w:tr w:rsidR="001C24E1" w:rsidRPr="00570027" w:rsidTr="001B71E6">
        <w:trPr>
          <w:trHeight w:val="430"/>
        </w:trPr>
        <w:tc>
          <w:tcPr>
            <w:tcW w:w="2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570027" w:rsidRDefault="001C24E1" w:rsidP="001B71E6">
            <w:pPr>
              <w:spacing w:line="360" w:lineRule="auto"/>
              <w:rPr>
                <w:sz w:val="24"/>
                <w:szCs w:val="24"/>
              </w:rPr>
            </w:pPr>
            <w:r w:rsidRPr="00570027">
              <w:rPr>
                <w:sz w:val="24"/>
                <w:szCs w:val="24"/>
              </w:rPr>
              <w:t xml:space="preserve">    -  radius: int</w:t>
            </w:r>
          </w:p>
        </w:tc>
      </w:tr>
      <w:tr w:rsidR="001C24E1" w:rsidRPr="00570027" w:rsidTr="001B71E6">
        <w:trPr>
          <w:trHeight w:val="253"/>
        </w:trPr>
        <w:tc>
          <w:tcPr>
            <w:tcW w:w="2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C24E1" w:rsidRPr="00570027" w:rsidRDefault="001C24E1" w:rsidP="001B71E6">
            <w:pPr>
              <w:spacing w:line="360" w:lineRule="auto"/>
              <w:rPr>
                <w:sz w:val="24"/>
                <w:szCs w:val="24"/>
              </w:rPr>
            </w:pPr>
            <w:r w:rsidRPr="00570027">
              <w:rPr>
                <w:sz w:val="24"/>
                <w:szCs w:val="24"/>
              </w:rPr>
              <w:t>+</w:t>
            </w:r>
            <w:proofErr w:type="spellStart"/>
            <w:proofErr w:type="gramStart"/>
            <w:r w:rsidRPr="00570027">
              <w:rPr>
                <w:sz w:val="24"/>
                <w:szCs w:val="24"/>
              </w:rPr>
              <w:t>calculateVolume</w:t>
            </w:r>
            <w:proofErr w:type="spellEnd"/>
            <w:r w:rsidRPr="00570027">
              <w:rPr>
                <w:sz w:val="24"/>
                <w:szCs w:val="24"/>
              </w:rPr>
              <w:t>(</w:t>
            </w:r>
            <w:proofErr w:type="gramEnd"/>
            <w:r w:rsidRPr="00570027">
              <w:rPr>
                <w:sz w:val="24"/>
                <w:szCs w:val="24"/>
              </w:rPr>
              <w:t>): double</w:t>
            </w:r>
          </w:p>
          <w:p w:rsidR="001C24E1" w:rsidRPr="001C24E1" w:rsidRDefault="001C24E1" w:rsidP="001B71E6">
            <w:pPr>
              <w:spacing w:line="360" w:lineRule="auto"/>
              <w:rPr>
                <w:sz w:val="24"/>
                <w:szCs w:val="24"/>
              </w:rPr>
            </w:pPr>
            <w:r w:rsidRPr="00570027">
              <w:rPr>
                <w:sz w:val="24"/>
                <w:szCs w:val="24"/>
              </w:rPr>
              <w:t xml:space="preserve"> +</w:t>
            </w:r>
            <w:proofErr w:type="spellStart"/>
            <w:proofErr w:type="gramStart"/>
            <w:r w:rsidRPr="00570027">
              <w:rPr>
                <w:sz w:val="24"/>
                <w:szCs w:val="24"/>
              </w:rPr>
              <w:t>calculateSurface</w:t>
            </w:r>
            <w:proofErr w:type="spellEnd"/>
            <w:r w:rsidRPr="00570027">
              <w:rPr>
                <w:sz w:val="24"/>
                <w:szCs w:val="24"/>
              </w:rPr>
              <w:t>():double</w:t>
            </w:r>
            <w:proofErr w:type="gramEnd"/>
          </w:p>
        </w:tc>
      </w:tr>
    </w:tbl>
    <w:tbl>
      <w:tblPr>
        <w:tblStyle w:val="TableGrid"/>
        <w:tblpPr w:leftFromText="180" w:rightFromText="180" w:vertAnchor="text" w:horzAnchor="page" w:tblpX="6205" w:tblpY="85"/>
        <w:tblW w:w="0" w:type="auto"/>
        <w:tblLook w:val="04A0" w:firstRow="1" w:lastRow="0" w:firstColumn="1" w:lastColumn="0" w:noHBand="0" w:noVBand="1"/>
      </w:tblPr>
      <w:tblGrid>
        <w:gridCol w:w="2967"/>
      </w:tblGrid>
      <w:tr w:rsidR="001C24E1" w:rsidRPr="00570027" w:rsidTr="001B71E6">
        <w:trPr>
          <w:trHeight w:val="270"/>
        </w:trPr>
        <w:tc>
          <w:tcPr>
            <w:tcW w:w="2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570027" w:rsidRDefault="001C24E1" w:rsidP="001B71E6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570027">
              <w:rPr>
                <w:b/>
                <w:bCs/>
                <w:sz w:val="24"/>
                <w:szCs w:val="24"/>
                <w:u w:val="single"/>
              </w:rPr>
              <w:t>CUBE</w:t>
            </w:r>
          </w:p>
        </w:tc>
      </w:tr>
      <w:tr w:rsidR="001C24E1" w:rsidRPr="00570027" w:rsidTr="001B71E6">
        <w:trPr>
          <w:trHeight w:val="473"/>
        </w:trPr>
        <w:tc>
          <w:tcPr>
            <w:tcW w:w="2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C24E1" w:rsidRPr="00570027" w:rsidRDefault="001C24E1" w:rsidP="001B71E6">
            <w:pPr>
              <w:spacing w:line="360" w:lineRule="auto"/>
              <w:rPr>
                <w:sz w:val="24"/>
                <w:szCs w:val="24"/>
              </w:rPr>
            </w:pPr>
            <w:r w:rsidRPr="00570027">
              <w:rPr>
                <w:sz w:val="24"/>
                <w:szCs w:val="24"/>
              </w:rPr>
              <w:t xml:space="preserve">    -  side: int</w:t>
            </w:r>
          </w:p>
        </w:tc>
      </w:tr>
      <w:tr w:rsidR="001C24E1" w:rsidRPr="00570027" w:rsidTr="001B71E6">
        <w:trPr>
          <w:trHeight w:val="279"/>
        </w:trPr>
        <w:tc>
          <w:tcPr>
            <w:tcW w:w="2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C24E1" w:rsidRPr="00570027" w:rsidRDefault="001C24E1" w:rsidP="001B71E6">
            <w:pPr>
              <w:spacing w:line="360" w:lineRule="auto"/>
              <w:rPr>
                <w:sz w:val="24"/>
                <w:szCs w:val="24"/>
              </w:rPr>
            </w:pPr>
            <w:r w:rsidRPr="00570027">
              <w:rPr>
                <w:sz w:val="24"/>
                <w:szCs w:val="24"/>
              </w:rPr>
              <w:t>+</w:t>
            </w:r>
            <w:proofErr w:type="spellStart"/>
            <w:proofErr w:type="gramStart"/>
            <w:r w:rsidRPr="00570027">
              <w:rPr>
                <w:sz w:val="24"/>
                <w:szCs w:val="24"/>
              </w:rPr>
              <w:t>calculateVolume</w:t>
            </w:r>
            <w:proofErr w:type="spellEnd"/>
            <w:r w:rsidRPr="00570027">
              <w:rPr>
                <w:sz w:val="24"/>
                <w:szCs w:val="24"/>
              </w:rPr>
              <w:t>():double</w:t>
            </w:r>
            <w:proofErr w:type="gramEnd"/>
          </w:p>
          <w:p w:rsidR="001C24E1" w:rsidRPr="001C24E1" w:rsidRDefault="001C24E1" w:rsidP="001B71E6">
            <w:pPr>
              <w:spacing w:line="360" w:lineRule="auto"/>
              <w:rPr>
                <w:sz w:val="24"/>
                <w:szCs w:val="24"/>
              </w:rPr>
            </w:pPr>
            <w:r w:rsidRPr="00570027">
              <w:rPr>
                <w:sz w:val="24"/>
                <w:szCs w:val="24"/>
              </w:rPr>
              <w:t xml:space="preserve"> +</w:t>
            </w:r>
            <w:proofErr w:type="spellStart"/>
            <w:proofErr w:type="gramStart"/>
            <w:r w:rsidRPr="00570027">
              <w:rPr>
                <w:sz w:val="24"/>
                <w:szCs w:val="24"/>
              </w:rPr>
              <w:t>calculateSurface</w:t>
            </w:r>
            <w:proofErr w:type="spellEnd"/>
            <w:r w:rsidRPr="00570027">
              <w:rPr>
                <w:sz w:val="24"/>
                <w:szCs w:val="24"/>
              </w:rPr>
              <w:t>():double</w:t>
            </w:r>
            <w:proofErr w:type="gramEnd"/>
          </w:p>
        </w:tc>
      </w:tr>
    </w:tbl>
    <w:p w:rsidR="001C24E1" w:rsidRPr="00570027" w:rsidRDefault="001C24E1" w:rsidP="001C24E1">
      <w:pPr>
        <w:spacing w:line="360" w:lineRule="auto"/>
        <w:rPr>
          <w:b/>
          <w:bCs/>
          <w:sz w:val="24"/>
          <w:szCs w:val="24"/>
          <w:u w:val="single"/>
        </w:rPr>
      </w:pPr>
    </w:p>
    <w:p w:rsidR="001C24E1" w:rsidRPr="00570027" w:rsidRDefault="001C24E1" w:rsidP="001C24E1">
      <w:pPr>
        <w:spacing w:line="360" w:lineRule="auto"/>
        <w:rPr>
          <w:b/>
          <w:bCs/>
          <w:sz w:val="24"/>
          <w:szCs w:val="24"/>
          <w:u w:val="single"/>
        </w:rPr>
      </w:pPr>
    </w:p>
    <w:p w:rsidR="001C24E1" w:rsidRDefault="001C24E1" w:rsidP="001C24E1">
      <w:pPr>
        <w:spacing w:line="360" w:lineRule="auto"/>
        <w:rPr>
          <w:b/>
          <w:bCs/>
          <w:sz w:val="24"/>
          <w:szCs w:val="24"/>
          <w:u w:val="single"/>
        </w:rPr>
      </w:pPr>
      <w:r w:rsidRPr="00570027">
        <w:rPr>
          <w:b/>
          <w:bCs/>
          <w:sz w:val="24"/>
          <w:szCs w:val="24"/>
          <w:u w:val="single"/>
        </w:rPr>
        <w:t xml:space="preserve">                                    </w:t>
      </w:r>
    </w:p>
    <w:p w:rsidR="00402570" w:rsidRDefault="00402570" w:rsidP="001C24E1">
      <w:pPr>
        <w:spacing w:line="360" w:lineRule="auto"/>
        <w:rPr>
          <w:b/>
          <w:bCs/>
          <w:sz w:val="24"/>
          <w:szCs w:val="24"/>
          <w:u w:val="single"/>
        </w:rPr>
      </w:pPr>
    </w:p>
    <w:p w:rsidR="000D6C36" w:rsidRDefault="000D6C36" w:rsidP="001C24E1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CODE:</w:t>
      </w:r>
    </w:p>
    <w:p w:rsidR="00402570" w:rsidRDefault="003F0622">
      <w:pPr>
        <w:rPr>
          <w:b/>
          <w:bCs/>
          <w:sz w:val="24"/>
          <w:szCs w:val="24"/>
          <w:u w:val="single"/>
        </w:rPr>
      </w:pPr>
      <w:r w:rsidRPr="003F0622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5D9DAD5" wp14:editId="51338C6F">
            <wp:extent cx="2924184" cy="4368800"/>
            <wp:effectExtent l="0" t="0" r="9525" b="0"/>
            <wp:docPr id="65565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521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3906" cy="441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C36" w:rsidRDefault="000D6C3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OUTPUT:</w:t>
      </w:r>
    </w:p>
    <w:p w:rsidR="001C24E1" w:rsidRDefault="001C24E1">
      <w:pPr>
        <w:rPr>
          <w:b/>
          <w:bCs/>
          <w:sz w:val="24"/>
          <w:szCs w:val="24"/>
          <w:u w:val="single"/>
        </w:rPr>
      </w:pPr>
    </w:p>
    <w:p w:rsidR="001C24E1" w:rsidRDefault="003F0622">
      <w:pPr>
        <w:rPr>
          <w:b/>
          <w:bCs/>
          <w:sz w:val="24"/>
          <w:szCs w:val="24"/>
          <w:u w:val="single"/>
        </w:rPr>
      </w:pPr>
      <w:r w:rsidRPr="003F0622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36989E4" wp14:editId="24BEE7BA">
            <wp:extent cx="3524742" cy="2067213"/>
            <wp:effectExtent l="0" t="0" r="0" b="0"/>
            <wp:docPr id="6242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93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27" w:rsidRDefault="000D6C3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ERRORS:</w:t>
      </w:r>
    </w:p>
    <w:p w:rsidR="001C24E1" w:rsidRDefault="001C24E1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W w:w="8938" w:type="dxa"/>
        <w:tblInd w:w="-113" w:type="dxa"/>
        <w:tblLook w:val="04A0" w:firstRow="1" w:lastRow="0" w:firstColumn="1" w:lastColumn="0" w:noHBand="0" w:noVBand="1"/>
      </w:tblPr>
      <w:tblGrid>
        <w:gridCol w:w="4469"/>
        <w:gridCol w:w="4469"/>
      </w:tblGrid>
      <w:tr w:rsidR="00570027" w:rsidRPr="00570027" w:rsidTr="00402570">
        <w:trPr>
          <w:trHeight w:val="73"/>
        </w:trPr>
        <w:tc>
          <w:tcPr>
            <w:tcW w:w="4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0027" w:rsidRPr="00570027" w:rsidRDefault="00570027" w:rsidP="0057002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570027">
              <w:rPr>
                <w:b/>
                <w:bCs/>
                <w:sz w:val="24"/>
                <w:szCs w:val="24"/>
              </w:rPr>
              <w:t xml:space="preserve">              Code error</w:t>
            </w:r>
          </w:p>
        </w:tc>
        <w:tc>
          <w:tcPr>
            <w:tcW w:w="4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0027" w:rsidRPr="00570027" w:rsidRDefault="00570027" w:rsidP="0057002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570027">
              <w:rPr>
                <w:b/>
                <w:bCs/>
                <w:sz w:val="24"/>
                <w:szCs w:val="24"/>
              </w:rPr>
              <w:t xml:space="preserve">          Code rectification</w:t>
            </w:r>
          </w:p>
        </w:tc>
      </w:tr>
      <w:tr w:rsidR="00570027" w:rsidRPr="00570027" w:rsidTr="00402570">
        <w:trPr>
          <w:trHeight w:val="3091"/>
        </w:trPr>
        <w:tc>
          <w:tcPr>
            <w:tcW w:w="4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92" w:type="dxa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70027" w:rsidRPr="00570027" w:rsidTr="00402570">
              <w:trPr>
                <w:trHeight w:hRule="exact" w:val="5"/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570027" w:rsidRPr="00570027" w:rsidRDefault="00570027" w:rsidP="00570027">
                  <w:pPr>
                    <w:spacing w:line="360" w:lineRule="auto"/>
                    <w:rPr>
                      <w:sz w:val="24"/>
                      <w:szCs w:val="24"/>
                    </w:rPr>
                  </w:pPr>
                </w:p>
              </w:tc>
            </w:tr>
          </w:tbl>
          <w:tbl>
            <w:tblPr>
              <w:tblpPr w:leftFromText="180" w:rightFromText="180" w:bottomFromText="160" w:vertAnchor="text" w:horzAnchor="page" w:tblpX="1473" w:tblpY="-738"/>
              <w:tblOverlap w:val="never"/>
              <w:tblW w:w="4223" w:type="dxa"/>
              <w:tblCellSpacing w:w="15" w:type="dxa"/>
              <w:tblLook w:val="04A0" w:firstRow="1" w:lastRow="0" w:firstColumn="1" w:lastColumn="0" w:noHBand="0" w:noVBand="1"/>
            </w:tblPr>
            <w:tblGrid>
              <w:gridCol w:w="622"/>
              <w:gridCol w:w="3601"/>
            </w:tblGrid>
            <w:tr w:rsidR="00570027" w:rsidRPr="00570027" w:rsidTr="00402570">
              <w:trPr>
                <w:trHeight w:val="960"/>
                <w:tblCellSpacing w:w="15" w:type="dxa"/>
              </w:trPr>
              <w:tc>
                <w:tcPr>
                  <w:tcW w:w="0" w:type="auto"/>
                  <w:gridSpan w:val="2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1C24E1" w:rsidRDefault="00570027" w:rsidP="001C24E1">
                  <w:pPr>
                    <w:spacing w:line="360" w:lineRule="auto"/>
                    <w:rPr>
                      <w:sz w:val="24"/>
                      <w:szCs w:val="24"/>
                      <w:lang w:val="en-IN"/>
                    </w:rPr>
                  </w:pPr>
                  <w:r w:rsidRPr="00570027">
                    <w:rPr>
                      <w:sz w:val="24"/>
                      <w:szCs w:val="24"/>
                      <w:lang w:val="en-IN"/>
                    </w:rPr>
                    <w:t xml:space="preserve">1. int used instead of double for </w:t>
                  </w:r>
                  <w:r w:rsidR="001C24E1" w:rsidRPr="00570027">
                    <w:rPr>
                      <w:sz w:val="24"/>
                      <w:szCs w:val="24"/>
                      <w:lang w:val="en-IN"/>
                    </w:rPr>
                    <w:t xml:space="preserve">Volume  </w:t>
                  </w:r>
                  <w:r w:rsidRPr="00570027">
                    <w:rPr>
                      <w:sz w:val="24"/>
                      <w:szCs w:val="24"/>
                      <w:lang w:val="en-IN"/>
                    </w:rPr>
                    <w:t xml:space="preserve">                                           surface</w:t>
                  </w:r>
                  <w:r w:rsidR="001C24E1">
                    <w:rPr>
                      <w:sz w:val="24"/>
                      <w:szCs w:val="24"/>
                      <w:lang w:val="en-IN"/>
                    </w:rPr>
                    <w:t>.</w:t>
                  </w:r>
                  <w:r w:rsidRPr="00570027">
                    <w:rPr>
                      <w:sz w:val="24"/>
                      <w:szCs w:val="24"/>
                      <w:lang w:val="en-IN"/>
                    </w:rPr>
                    <w:t xml:space="preserve">  </w:t>
                  </w:r>
                </w:p>
                <w:tbl>
                  <w:tblPr>
                    <w:tblW w:w="3511" w:type="dxa"/>
                    <w:tblCellSpacing w:w="15" w:type="dxa"/>
                    <w:tblLook w:val="04A0" w:firstRow="1" w:lastRow="0" w:firstColumn="1" w:lastColumn="0" w:noHBand="0" w:noVBand="1"/>
                  </w:tblPr>
                  <w:tblGrid>
                    <w:gridCol w:w="3244"/>
                    <w:gridCol w:w="126"/>
                    <w:gridCol w:w="141"/>
                  </w:tblGrid>
                  <w:tr w:rsidR="001C24E1" w:rsidRPr="00570027" w:rsidTr="00402570">
                    <w:trPr>
                      <w:trHeight w:val="123"/>
                      <w:tblCellSpacing w:w="15" w:type="dxa"/>
                    </w:trPr>
                    <w:tc>
                      <w:tcPr>
                        <w:tcW w:w="0" w:type="auto"/>
                        <w:gridSpan w:val="3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1C24E1" w:rsidRPr="00570027" w:rsidRDefault="001C24E1" w:rsidP="001C24E1">
                        <w:pPr>
                          <w:spacing w:line="360" w:lineRule="auto"/>
                          <w:rPr>
                            <w:sz w:val="24"/>
                            <w:szCs w:val="24"/>
                            <w:lang w:val="en-IN"/>
                          </w:rPr>
                        </w:pPr>
                        <w:r>
                          <w:rPr>
                            <w:sz w:val="24"/>
                            <w:szCs w:val="24"/>
                            <w:lang w:val="en-IN"/>
                          </w:rPr>
                          <w:t>2.</w:t>
                        </w:r>
                        <w:r w:rsidRPr="00570027">
                          <w:rPr>
                            <w:sz w:val="24"/>
                            <w:szCs w:val="24"/>
                            <w:lang w:val="en-IN"/>
                          </w:rPr>
                          <w:t>(4 / 3) used instead of (4.0 / 3.0)</w:t>
                        </w:r>
                        <w:r>
                          <w:rPr>
                            <w:sz w:val="24"/>
                            <w:szCs w:val="24"/>
                            <w:lang w:val="en-IN"/>
                          </w:rPr>
                          <w:t>.</w:t>
                        </w:r>
                      </w:p>
                    </w:tc>
                  </w:tr>
                  <w:tr w:rsidR="001C24E1" w:rsidRPr="00570027" w:rsidTr="00402570">
                    <w:trPr>
                      <w:gridAfter w:val="1"/>
                      <w:trHeight w:val="119"/>
                      <w:tblCellSpacing w:w="15" w:type="dxa"/>
                    </w:trPr>
                    <w:tc>
                      <w:tcPr>
                        <w:tcW w:w="0" w:type="auto"/>
                        <w:gridSpan w:val="2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1C24E1" w:rsidRPr="00570027" w:rsidRDefault="001C24E1" w:rsidP="001B71E6">
                        <w:pPr>
                          <w:spacing w:line="360" w:lineRule="auto"/>
                          <w:rPr>
                            <w:sz w:val="24"/>
                            <w:szCs w:val="24"/>
                            <w:lang w:val="en-IN"/>
                          </w:rPr>
                        </w:pPr>
                        <w:r w:rsidRPr="00570027">
                          <w:rPr>
                            <w:sz w:val="24"/>
                            <w:szCs w:val="24"/>
                            <w:lang w:val="en-IN"/>
                          </w:rPr>
                          <w:t>3.14 used as approximation for π</w:t>
                        </w:r>
                        <w:r>
                          <w:rPr>
                            <w:sz w:val="24"/>
                            <w:szCs w:val="24"/>
                            <w:lang w:val="en-IN"/>
                          </w:rPr>
                          <w:t>.</w:t>
                        </w:r>
                      </w:p>
                    </w:tc>
                  </w:tr>
                  <w:tr w:rsidR="001C24E1" w:rsidRPr="00570027" w:rsidTr="00402570">
                    <w:trPr>
                      <w:trHeight w:val="123"/>
                      <w:tblCellSpacing w:w="15" w:type="dxa"/>
                    </w:trPr>
                    <w:tc>
                      <w:tcPr>
                        <w:tcW w:w="0" w:type="auto"/>
                        <w:gridSpan w:val="3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</w:tcPr>
                      <w:p w:rsidR="001C24E1" w:rsidRDefault="001C24E1" w:rsidP="001C24E1">
                        <w:pPr>
                          <w:spacing w:line="360" w:lineRule="auto"/>
                          <w:rPr>
                            <w:sz w:val="24"/>
                            <w:szCs w:val="24"/>
                            <w:lang w:val="en-IN"/>
                          </w:rPr>
                        </w:pPr>
                      </w:p>
                    </w:tc>
                  </w:tr>
                  <w:tr w:rsidR="001C24E1" w:rsidRPr="00570027" w:rsidTr="00402570">
                    <w:trPr>
                      <w:trHeight w:hRule="exact" w:val="2"/>
                      <w:tblCellSpacing w:w="15" w:type="dxa"/>
                    </w:trPr>
                    <w:tc>
                      <w:tcPr>
                        <w:tcW w:w="0" w:type="auto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p w:rsidR="001C24E1" w:rsidRPr="00570027" w:rsidRDefault="001C24E1" w:rsidP="001C24E1">
                        <w:pPr>
                          <w:spacing w:line="360" w:lineRule="auto"/>
                          <w:rPr>
                            <w:sz w:val="24"/>
                            <w:szCs w:val="24"/>
                            <w:lang w:val="en-IN"/>
                          </w:rPr>
                        </w:pPr>
                      </w:p>
                    </w:tc>
                    <w:tc>
                      <w:tcPr>
                        <w:tcW w:w="0" w:type="auto"/>
                        <w:gridSpan w:val="2"/>
                        <w:vAlign w:val="center"/>
                        <w:hideMark/>
                      </w:tcPr>
                      <w:p w:rsidR="001C24E1" w:rsidRPr="00570027" w:rsidRDefault="001C24E1" w:rsidP="001C24E1">
                        <w:pPr>
                          <w:spacing w:line="360" w:lineRule="auto"/>
                          <w:rPr>
                            <w:sz w:val="24"/>
                            <w:szCs w:val="24"/>
                            <w:lang w:val="en-IN"/>
                          </w:rPr>
                        </w:pPr>
                      </w:p>
                    </w:tc>
                  </w:tr>
                </w:tbl>
                <w:p w:rsidR="001C24E1" w:rsidRPr="00570027" w:rsidRDefault="001C24E1" w:rsidP="001C24E1">
                  <w:pPr>
                    <w:spacing w:line="360" w:lineRule="auto"/>
                    <w:rPr>
                      <w:vanish/>
                      <w:sz w:val="24"/>
                      <w:szCs w:val="24"/>
                      <w:lang w:val="en-IN"/>
                    </w:rPr>
                  </w:pPr>
                </w:p>
                <w:p w:rsidR="00570027" w:rsidRPr="00570027" w:rsidRDefault="00570027" w:rsidP="001C24E1">
                  <w:pPr>
                    <w:spacing w:line="360" w:lineRule="auto"/>
                    <w:rPr>
                      <w:sz w:val="24"/>
                      <w:szCs w:val="24"/>
                      <w:lang w:val="en-IN"/>
                    </w:rPr>
                  </w:pPr>
                  <w:r w:rsidRPr="00570027">
                    <w:rPr>
                      <w:sz w:val="24"/>
                      <w:szCs w:val="24"/>
                      <w:lang w:val="en-IN"/>
                    </w:rPr>
                    <w:t xml:space="preserve">         </w:t>
                  </w:r>
                </w:p>
              </w:tc>
            </w:tr>
            <w:tr w:rsidR="00570027" w:rsidRPr="00570027" w:rsidTr="00402570">
              <w:trPr>
                <w:trHeight w:hRule="exact" w:val="2"/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570027" w:rsidRPr="00570027" w:rsidRDefault="00570027" w:rsidP="001C24E1">
                  <w:pPr>
                    <w:spacing w:line="360" w:lineRule="auto"/>
                    <w:rPr>
                      <w:sz w:val="24"/>
                      <w:szCs w:val="24"/>
                      <w:lang w:val="en-IN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570027" w:rsidRPr="00570027" w:rsidRDefault="00570027" w:rsidP="001C24E1">
                  <w:pPr>
                    <w:spacing w:line="360" w:lineRule="auto"/>
                    <w:rPr>
                      <w:sz w:val="24"/>
                      <w:szCs w:val="24"/>
                      <w:lang w:val="en-IN"/>
                    </w:rPr>
                  </w:pPr>
                </w:p>
              </w:tc>
            </w:tr>
          </w:tbl>
          <w:p w:rsidR="00570027" w:rsidRPr="00570027" w:rsidRDefault="00570027" w:rsidP="001C24E1">
            <w:pPr>
              <w:spacing w:line="360" w:lineRule="auto"/>
              <w:rPr>
                <w:vanish/>
                <w:sz w:val="24"/>
                <w:szCs w:val="24"/>
                <w:lang w:val="en-IN"/>
              </w:rPr>
            </w:pPr>
          </w:p>
          <w:p w:rsidR="00570027" w:rsidRPr="00570027" w:rsidRDefault="00570027" w:rsidP="001C24E1">
            <w:pPr>
              <w:spacing w:line="360" w:lineRule="auto"/>
              <w:rPr>
                <w:vanish/>
                <w:sz w:val="24"/>
                <w:szCs w:val="24"/>
                <w:lang w:val="en-IN"/>
              </w:rPr>
            </w:pPr>
          </w:p>
          <w:p w:rsidR="00570027" w:rsidRPr="00570027" w:rsidRDefault="00570027" w:rsidP="00570027">
            <w:pPr>
              <w:spacing w:line="360" w:lineRule="auto"/>
              <w:rPr>
                <w:sz w:val="24"/>
                <w:szCs w:val="24"/>
              </w:rPr>
            </w:pPr>
          </w:p>
          <w:tbl>
            <w:tblPr>
              <w:tblW w:w="92" w:type="dxa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70027" w:rsidRPr="00570027" w:rsidTr="00402570">
              <w:trPr>
                <w:trHeight w:hRule="exact" w:val="5"/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570027" w:rsidRPr="00570027" w:rsidRDefault="00570027" w:rsidP="00570027">
                  <w:pPr>
                    <w:spacing w:line="360" w:lineRule="auto"/>
                    <w:rPr>
                      <w:sz w:val="24"/>
                      <w:szCs w:val="24"/>
                    </w:rPr>
                  </w:pPr>
                </w:p>
              </w:tc>
            </w:tr>
          </w:tbl>
          <w:p w:rsidR="00570027" w:rsidRPr="00570027" w:rsidRDefault="00570027" w:rsidP="00570027">
            <w:pPr>
              <w:spacing w:line="360" w:lineRule="auto"/>
              <w:rPr>
                <w:vanish/>
                <w:sz w:val="24"/>
                <w:szCs w:val="24"/>
                <w:lang w:val="en-IN"/>
              </w:rPr>
            </w:pPr>
          </w:p>
          <w:tbl>
            <w:tblPr>
              <w:tblW w:w="92" w:type="dxa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570027" w:rsidRPr="00570027" w:rsidTr="00402570">
              <w:trPr>
                <w:trHeight w:val="42"/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570027" w:rsidRPr="00570027" w:rsidRDefault="00570027" w:rsidP="00570027">
                  <w:pPr>
                    <w:spacing w:line="360" w:lineRule="auto"/>
                    <w:rPr>
                      <w:vanish/>
                      <w:sz w:val="24"/>
                      <w:szCs w:val="24"/>
                      <w:lang w:val="en-IN"/>
                    </w:rPr>
                  </w:pPr>
                </w:p>
              </w:tc>
            </w:tr>
          </w:tbl>
          <w:p w:rsidR="00570027" w:rsidRPr="00570027" w:rsidRDefault="00570027" w:rsidP="00570027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4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0027" w:rsidRPr="00570027" w:rsidRDefault="00570027" w:rsidP="001C24E1">
            <w:pPr>
              <w:numPr>
                <w:ilvl w:val="0"/>
                <w:numId w:val="35"/>
              </w:numPr>
              <w:spacing w:line="360" w:lineRule="auto"/>
              <w:ind w:left="360"/>
              <w:rPr>
                <w:sz w:val="24"/>
                <w:szCs w:val="24"/>
              </w:rPr>
            </w:pPr>
            <w:r w:rsidRPr="00570027">
              <w:rPr>
                <w:sz w:val="24"/>
                <w:szCs w:val="24"/>
              </w:rPr>
              <w:t xml:space="preserve">Changed return types of </w:t>
            </w:r>
            <w:proofErr w:type="spellStart"/>
            <w:proofErr w:type="gramStart"/>
            <w:r w:rsidRPr="00570027">
              <w:rPr>
                <w:sz w:val="24"/>
                <w:szCs w:val="24"/>
              </w:rPr>
              <w:t>calculateVolume</w:t>
            </w:r>
            <w:proofErr w:type="spellEnd"/>
            <w:r w:rsidRPr="00570027">
              <w:rPr>
                <w:sz w:val="24"/>
                <w:szCs w:val="24"/>
              </w:rPr>
              <w:t>(</w:t>
            </w:r>
            <w:proofErr w:type="gramEnd"/>
            <w:r w:rsidRPr="00570027">
              <w:rPr>
                <w:sz w:val="24"/>
                <w:szCs w:val="24"/>
              </w:rPr>
              <w:t xml:space="preserve">) and </w:t>
            </w:r>
            <w:proofErr w:type="spellStart"/>
            <w:proofErr w:type="gramStart"/>
            <w:r w:rsidRPr="00570027">
              <w:rPr>
                <w:sz w:val="24"/>
                <w:szCs w:val="24"/>
              </w:rPr>
              <w:t>calculateSurface</w:t>
            </w:r>
            <w:proofErr w:type="spellEnd"/>
            <w:r w:rsidRPr="00570027">
              <w:rPr>
                <w:sz w:val="24"/>
                <w:szCs w:val="24"/>
              </w:rPr>
              <w:t>(</w:t>
            </w:r>
            <w:proofErr w:type="gramEnd"/>
            <w:r w:rsidRPr="00570027">
              <w:rPr>
                <w:sz w:val="24"/>
                <w:szCs w:val="24"/>
              </w:rPr>
              <w:t>) to double</w:t>
            </w:r>
          </w:p>
          <w:p w:rsidR="00570027" w:rsidRPr="00570027" w:rsidRDefault="00570027" w:rsidP="001C24E1">
            <w:pPr>
              <w:numPr>
                <w:ilvl w:val="0"/>
                <w:numId w:val="35"/>
              </w:numPr>
              <w:spacing w:line="360" w:lineRule="auto"/>
              <w:ind w:left="360"/>
              <w:rPr>
                <w:sz w:val="24"/>
                <w:szCs w:val="24"/>
              </w:rPr>
            </w:pPr>
            <w:r w:rsidRPr="00570027">
              <w:rPr>
                <w:sz w:val="24"/>
                <w:szCs w:val="24"/>
              </w:rPr>
              <w:t>Used floating-point division to avoid integer division loss.</w:t>
            </w:r>
          </w:p>
          <w:p w:rsidR="00570027" w:rsidRPr="00570027" w:rsidRDefault="00570027" w:rsidP="001C24E1">
            <w:pPr>
              <w:numPr>
                <w:ilvl w:val="0"/>
                <w:numId w:val="35"/>
              </w:numPr>
              <w:spacing w:line="360" w:lineRule="auto"/>
              <w:ind w:left="360"/>
              <w:rPr>
                <w:sz w:val="24"/>
                <w:szCs w:val="24"/>
              </w:rPr>
            </w:pPr>
            <w:r w:rsidRPr="00570027">
              <w:rPr>
                <w:sz w:val="24"/>
                <w:szCs w:val="24"/>
              </w:rPr>
              <w:t xml:space="preserve">3.Used </w:t>
            </w:r>
            <w:proofErr w:type="spellStart"/>
            <w:r w:rsidRPr="00570027">
              <w:rPr>
                <w:sz w:val="24"/>
                <w:szCs w:val="24"/>
              </w:rPr>
              <w:t>Math.PI</w:t>
            </w:r>
            <w:proofErr w:type="spellEnd"/>
            <w:r w:rsidRPr="00570027">
              <w:rPr>
                <w:sz w:val="24"/>
                <w:szCs w:val="24"/>
              </w:rPr>
              <w:t xml:space="preserve"> for more accurate calculations.</w:t>
            </w:r>
          </w:p>
        </w:tc>
      </w:tr>
    </w:tbl>
    <w:p w:rsidR="00570027" w:rsidRPr="00570027" w:rsidRDefault="00570027" w:rsidP="00570027">
      <w:pPr>
        <w:spacing w:line="360" w:lineRule="auto"/>
        <w:rPr>
          <w:b/>
          <w:bCs/>
          <w:sz w:val="24"/>
          <w:szCs w:val="24"/>
          <w:u w:val="single"/>
        </w:rPr>
      </w:pPr>
    </w:p>
    <w:p w:rsidR="000D6C36" w:rsidRDefault="000D6C3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IMPORTANT POINTS:</w:t>
      </w:r>
    </w:p>
    <w:p w:rsidR="006352C4" w:rsidRDefault="006352C4">
      <w:pPr>
        <w:rPr>
          <w:b/>
          <w:bCs/>
          <w:sz w:val="24"/>
          <w:szCs w:val="24"/>
          <w:u w:val="single"/>
        </w:rPr>
      </w:pPr>
    </w:p>
    <w:p w:rsidR="003F0622" w:rsidRPr="006352C4" w:rsidRDefault="003F0622" w:rsidP="006352C4">
      <w:pPr>
        <w:pStyle w:val="ListParagraph"/>
        <w:numPr>
          <w:ilvl w:val="0"/>
          <w:numId w:val="34"/>
        </w:numPr>
        <w:spacing w:line="360" w:lineRule="auto"/>
        <w:rPr>
          <w:sz w:val="24"/>
          <w:szCs w:val="24"/>
          <w:lang w:val="en-IN"/>
        </w:rPr>
      </w:pPr>
      <w:r w:rsidRPr="006352C4">
        <w:rPr>
          <w:sz w:val="24"/>
          <w:szCs w:val="24"/>
          <w:lang w:val="en-IN"/>
        </w:rPr>
        <w:t xml:space="preserve">Shape3D is an abstract class with two abstract methods: </w:t>
      </w:r>
      <w:proofErr w:type="spellStart"/>
      <w:proofErr w:type="gramStart"/>
      <w:r w:rsidRPr="006352C4">
        <w:rPr>
          <w:sz w:val="24"/>
          <w:szCs w:val="24"/>
          <w:lang w:val="en-IN"/>
        </w:rPr>
        <w:t>calculateVolume</w:t>
      </w:r>
      <w:proofErr w:type="spellEnd"/>
      <w:r w:rsidRPr="006352C4">
        <w:rPr>
          <w:sz w:val="24"/>
          <w:szCs w:val="24"/>
          <w:lang w:val="en-IN"/>
        </w:rPr>
        <w:t>(</w:t>
      </w:r>
      <w:proofErr w:type="gramEnd"/>
      <w:r w:rsidRPr="006352C4">
        <w:rPr>
          <w:sz w:val="24"/>
          <w:szCs w:val="24"/>
          <w:lang w:val="en-IN"/>
        </w:rPr>
        <w:t xml:space="preserve">) and </w:t>
      </w:r>
      <w:proofErr w:type="spellStart"/>
      <w:proofErr w:type="gramStart"/>
      <w:r w:rsidRPr="006352C4">
        <w:rPr>
          <w:sz w:val="24"/>
          <w:szCs w:val="24"/>
          <w:lang w:val="en-IN"/>
        </w:rPr>
        <w:t>calculateSurface</w:t>
      </w:r>
      <w:proofErr w:type="spellEnd"/>
      <w:r w:rsidRPr="006352C4">
        <w:rPr>
          <w:sz w:val="24"/>
          <w:szCs w:val="24"/>
          <w:lang w:val="en-IN"/>
        </w:rPr>
        <w:t>(</w:t>
      </w:r>
      <w:proofErr w:type="gramEnd"/>
      <w:r w:rsidRPr="006352C4">
        <w:rPr>
          <w:sz w:val="24"/>
          <w:szCs w:val="24"/>
          <w:lang w:val="en-IN"/>
        </w:rPr>
        <w:t>).</w:t>
      </w:r>
    </w:p>
    <w:p w:rsidR="003F0622" w:rsidRPr="006352C4" w:rsidRDefault="003F0622" w:rsidP="006352C4">
      <w:pPr>
        <w:pStyle w:val="ListParagraph"/>
        <w:numPr>
          <w:ilvl w:val="0"/>
          <w:numId w:val="34"/>
        </w:numPr>
        <w:spacing w:line="360" w:lineRule="auto"/>
        <w:rPr>
          <w:sz w:val="24"/>
          <w:szCs w:val="24"/>
          <w:lang w:val="en-IN"/>
        </w:rPr>
      </w:pPr>
      <w:r w:rsidRPr="006352C4">
        <w:rPr>
          <w:sz w:val="24"/>
          <w:szCs w:val="24"/>
          <w:lang w:val="en-IN"/>
        </w:rPr>
        <w:t>Sphere and Cube classes extend Shape3D and provide specific implementations.</w:t>
      </w:r>
    </w:p>
    <w:p w:rsidR="003F0622" w:rsidRPr="006352C4" w:rsidRDefault="003F0622" w:rsidP="006352C4">
      <w:pPr>
        <w:pStyle w:val="ListParagraph"/>
        <w:numPr>
          <w:ilvl w:val="0"/>
          <w:numId w:val="34"/>
        </w:numPr>
        <w:spacing w:line="360" w:lineRule="auto"/>
        <w:rPr>
          <w:sz w:val="24"/>
          <w:szCs w:val="24"/>
          <w:lang w:val="en-IN"/>
        </w:rPr>
      </w:pPr>
      <w:r w:rsidRPr="006352C4">
        <w:rPr>
          <w:sz w:val="24"/>
          <w:szCs w:val="24"/>
          <w:lang w:val="en-IN"/>
        </w:rPr>
        <w:t xml:space="preserve">Sphere Volume: (4/3) * π * radius³ using </w:t>
      </w:r>
      <w:proofErr w:type="spellStart"/>
      <w:proofErr w:type="gramStart"/>
      <w:r w:rsidRPr="006352C4">
        <w:rPr>
          <w:sz w:val="24"/>
          <w:szCs w:val="24"/>
          <w:lang w:val="en-IN"/>
        </w:rPr>
        <w:t>Math.pow</w:t>
      </w:r>
      <w:proofErr w:type="spellEnd"/>
      <w:r w:rsidRPr="006352C4">
        <w:rPr>
          <w:sz w:val="24"/>
          <w:szCs w:val="24"/>
          <w:lang w:val="en-IN"/>
        </w:rPr>
        <w:t>(</w:t>
      </w:r>
      <w:proofErr w:type="gramEnd"/>
      <w:r w:rsidRPr="006352C4">
        <w:rPr>
          <w:sz w:val="24"/>
          <w:szCs w:val="24"/>
          <w:lang w:val="en-IN"/>
        </w:rPr>
        <w:t>radius, 3).</w:t>
      </w:r>
    </w:p>
    <w:p w:rsidR="003F0622" w:rsidRPr="006352C4" w:rsidRDefault="003F0622" w:rsidP="006352C4">
      <w:pPr>
        <w:pStyle w:val="ListParagraph"/>
        <w:numPr>
          <w:ilvl w:val="0"/>
          <w:numId w:val="34"/>
        </w:numPr>
        <w:spacing w:line="360" w:lineRule="auto"/>
        <w:rPr>
          <w:sz w:val="24"/>
          <w:szCs w:val="24"/>
          <w:lang w:val="en-IN"/>
        </w:rPr>
      </w:pPr>
      <w:r w:rsidRPr="006352C4">
        <w:rPr>
          <w:sz w:val="24"/>
          <w:szCs w:val="24"/>
          <w:lang w:val="en-IN"/>
        </w:rPr>
        <w:t xml:space="preserve">Sphere Surface Area: 4 * π * radius² using </w:t>
      </w:r>
      <w:proofErr w:type="spellStart"/>
      <w:proofErr w:type="gramStart"/>
      <w:r w:rsidRPr="006352C4">
        <w:rPr>
          <w:sz w:val="24"/>
          <w:szCs w:val="24"/>
          <w:lang w:val="en-IN"/>
        </w:rPr>
        <w:t>Math.pow</w:t>
      </w:r>
      <w:proofErr w:type="spellEnd"/>
      <w:r w:rsidRPr="006352C4">
        <w:rPr>
          <w:sz w:val="24"/>
          <w:szCs w:val="24"/>
          <w:lang w:val="en-IN"/>
        </w:rPr>
        <w:t>(</w:t>
      </w:r>
      <w:proofErr w:type="gramEnd"/>
      <w:r w:rsidRPr="006352C4">
        <w:rPr>
          <w:sz w:val="24"/>
          <w:szCs w:val="24"/>
          <w:lang w:val="en-IN"/>
        </w:rPr>
        <w:t>radius, 2).</w:t>
      </w:r>
    </w:p>
    <w:p w:rsidR="003F0622" w:rsidRDefault="003F0622">
      <w:pPr>
        <w:rPr>
          <w:b/>
          <w:bCs/>
          <w:sz w:val="24"/>
          <w:szCs w:val="24"/>
          <w:u w:val="single"/>
        </w:rPr>
      </w:pPr>
    </w:p>
    <w:p w:rsidR="000D6C36" w:rsidRDefault="000D6C36">
      <w:pPr>
        <w:rPr>
          <w:b/>
          <w:bCs/>
          <w:sz w:val="24"/>
          <w:szCs w:val="24"/>
          <w:u w:val="single"/>
        </w:rPr>
      </w:pPr>
    </w:p>
    <w:p w:rsidR="006352C4" w:rsidRDefault="006352C4">
      <w:pPr>
        <w:rPr>
          <w:b/>
          <w:bCs/>
          <w:sz w:val="24"/>
          <w:szCs w:val="24"/>
          <w:u w:val="single"/>
        </w:rPr>
      </w:pPr>
    </w:p>
    <w:p w:rsidR="009E0353" w:rsidRDefault="009E0353">
      <w:pPr>
        <w:rPr>
          <w:b/>
          <w:bCs/>
          <w:sz w:val="24"/>
          <w:szCs w:val="24"/>
          <w:u w:val="single"/>
        </w:rPr>
      </w:pPr>
    </w:p>
    <w:p w:rsidR="009E0353" w:rsidRDefault="009E0353">
      <w:pPr>
        <w:rPr>
          <w:b/>
          <w:bCs/>
          <w:sz w:val="24"/>
          <w:szCs w:val="24"/>
          <w:u w:val="single"/>
        </w:rPr>
      </w:pPr>
    </w:p>
    <w:p w:rsidR="009E0353" w:rsidRDefault="009E0353">
      <w:pPr>
        <w:rPr>
          <w:b/>
          <w:bCs/>
          <w:sz w:val="24"/>
          <w:szCs w:val="24"/>
          <w:u w:val="single"/>
        </w:rPr>
      </w:pPr>
    </w:p>
    <w:p w:rsidR="00402570" w:rsidRDefault="00402570">
      <w:pPr>
        <w:rPr>
          <w:b/>
          <w:bCs/>
          <w:sz w:val="24"/>
          <w:szCs w:val="24"/>
          <w:u w:val="single"/>
        </w:rPr>
      </w:pPr>
    </w:p>
    <w:p w:rsidR="006352C4" w:rsidRDefault="006352C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PROGRAM 3</w:t>
      </w:r>
    </w:p>
    <w:p w:rsidR="006352C4" w:rsidRPr="006352C4" w:rsidRDefault="006352C4" w:rsidP="009D01FF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 AIM:  </w:t>
      </w:r>
      <w:r w:rsidRPr="006352C4">
        <w:rPr>
          <w:sz w:val="24"/>
          <w:szCs w:val="24"/>
          <w:lang w:val="en-IN"/>
        </w:rPr>
        <w:t>Write a Java program using an abstract class to define a method for pattern printing.</w:t>
      </w:r>
    </w:p>
    <w:p w:rsidR="006352C4" w:rsidRPr="006352C4" w:rsidRDefault="006352C4" w:rsidP="009D01FF">
      <w:pPr>
        <w:spacing w:line="360" w:lineRule="auto"/>
        <w:rPr>
          <w:sz w:val="24"/>
          <w:szCs w:val="24"/>
          <w:lang w:val="en-IN"/>
        </w:rPr>
      </w:pPr>
      <w:r w:rsidRPr="006352C4">
        <w:rPr>
          <w:sz w:val="24"/>
          <w:szCs w:val="24"/>
          <w:lang w:val="en-IN"/>
        </w:rPr>
        <w:t xml:space="preserve">Create an abstract class named </w:t>
      </w:r>
      <w:proofErr w:type="spellStart"/>
      <w:r w:rsidRPr="006352C4">
        <w:rPr>
          <w:sz w:val="24"/>
          <w:szCs w:val="24"/>
          <w:lang w:val="en-IN"/>
        </w:rPr>
        <w:t>PatternPrinter</w:t>
      </w:r>
      <w:proofErr w:type="spellEnd"/>
      <w:r w:rsidRPr="006352C4">
        <w:rPr>
          <w:sz w:val="24"/>
          <w:szCs w:val="24"/>
          <w:lang w:val="en-IN"/>
        </w:rPr>
        <w:t xml:space="preserve"> with:</w:t>
      </w:r>
    </w:p>
    <w:p w:rsidR="006352C4" w:rsidRPr="006352C4" w:rsidRDefault="006352C4" w:rsidP="009D01FF">
      <w:pPr>
        <w:numPr>
          <w:ilvl w:val="0"/>
          <w:numId w:val="37"/>
        </w:numPr>
        <w:spacing w:line="360" w:lineRule="auto"/>
        <w:rPr>
          <w:sz w:val="24"/>
          <w:szCs w:val="24"/>
          <w:lang w:val="en-IN"/>
        </w:rPr>
      </w:pPr>
      <w:r w:rsidRPr="006352C4">
        <w:rPr>
          <w:sz w:val="24"/>
          <w:szCs w:val="24"/>
          <w:lang w:val="en-IN"/>
        </w:rPr>
        <w:t xml:space="preserve">An abstract method </w:t>
      </w:r>
      <w:proofErr w:type="spellStart"/>
      <w:proofErr w:type="gramStart"/>
      <w:r w:rsidRPr="006352C4">
        <w:rPr>
          <w:sz w:val="24"/>
          <w:szCs w:val="24"/>
          <w:lang w:val="en-IN"/>
        </w:rPr>
        <w:t>printPattern</w:t>
      </w:r>
      <w:proofErr w:type="spellEnd"/>
      <w:r w:rsidRPr="006352C4">
        <w:rPr>
          <w:sz w:val="24"/>
          <w:szCs w:val="24"/>
          <w:lang w:val="en-IN"/>
        </w:rPr>
        <w:t>(</w:t>
      </w:r>
      <w:proofErr w:type="gramEnd"/>
      <w:r w:rsidRPr="006352C4">
        <w:rPr>
          <w:sz w:val="24"/>
          <w:szCs w:val="24"/>
          <w:lang w:val="en-IN"/>
        </w:rPr>
        <w:t>int n)</w:t>
      </w:r>
    </w:p>
    <w:p w:rsidR="006352C4" w:rsidRPr="006352C4" w:rsidRDefault="006352C4" w:rsidP="009D01FF">
      <w:pPr>
        <w:numPr>
          <w:ilvl w:val="0"/>
          <w:numId w:val="37"/>
        </w:numPr>
        <w:spacing w:line="360" w:lineRule="auto"/>
        <w:rPr>
          <w:sz w:val="24"/>
          <w:szCs w:val="24"/>
          <w:lang w:val="en-IN"/>
        </w:rPr>
      </w:pPr>
      <w:r w:rsidRPr="006352C4">
        <w:rPr>
          <w:sz w:val="24"/>
          <w:szCs w:val="24"/>
          <w:lang w:val="en-IN"/>
        </w:rPr>
        <w:t>A concrete method to display the pattern title</w:t>
      </w:r>
    </w:p>
    <w:p w:rsidR="006352C4" w:rsidRPr="006352C4" w:rsidRDefault="006352C4" w:rsidP="009D01FF">
      <w:pPr>
        <w:spacing w:line="360" w:lineRule="auto"/>
        <w:rPr>
          <w:sz w:val="24"/>
          <w:szCs w:val="24"/>
          <w:lang w:val="en-IN"/>
        </w:rPr>
      </w:pPr>
      <w:r w:rsidRPr="006352C4">
        <w:rPr>
          <w:sz w:val="24"/>
          <w:szCs w:val="24"/>
          <w:lang w:val="en-IN"/>
        </w:rPr>
        <w:t>Create two subclasses:</w:t>
      </w:r>
    </w:p>
    <w:p w:rsidR="006352C4" w:rsidRPr="006352C4" w:rsidRDefault="006352C4" w:rsidP="009D01FF">
      <w:pPr>
        <w:spacing w:line="360" w:lineRule="auto"/>
        <w:rPr>
          <w:sz w:val="24"/>
          <w:szCs w:val="24"/>
          <w:lang w:val="en-IN"/>
        </w:rPr>
      </w:pPr>
      <w:r w:rsidRPr="006352C4">
        <w:rPr>
          <w:sz w:val="24"/>
          <w:szCs w:val="24"/>
          <w:lang w:val="en-IN"/>
        </w:rPr>
        <w:t>1.StarPattern: Prints a right-angled triangle of stars (*)</w:t>
      </w:r>
    </w:p>
    <w:p w:rsidR="006352C4" w:rsidRPr="006352C4" w:rsidRDefault="006352C4" w:rsidP="009D01FF">
      <w:pPr>
        <w:spacing w:line="360" w:lineRule="auto"/>
        <w:rPr>
          <w:sz w:val="24"/>
          <w:szCs w:val="24"/>
          <w:lang w:val="en-IN"/>
        </w:rPr>
      </w:pPr>
      <w:r w:rsidRPr="006352C4">
        <w:rPr>
          <w:sz w:val="24"/>
          <w:szCs w:val="24"/>
          <w:lang w:val="en-IN"/>
        </w:rPr>
        <w:t>2.NumberPattern: Prints a right-angled triangle of increasing numbers</w:t>
      </w:r>
    </w:p>
    <w:p w:rsidR="006352C4" w:rsidRDefault="006352C4" w:rsidP="009D01FF">
      <w:pPr>
        <w:spacing w:line="360" w:lineRule="auto"/>
        <w:rPr>
          <w:sz w:val="24"/>
          <w:szCs w:val="24"/>
          <w:lang w:val="en-IN"/>
        </w:rPr>
      </w:pPr>
      <w:r w:rsidRPr="006352C4">
        <w:rPr>
          <w:sz w:val="24"/>
          <w:szCs w:val="24"/>
          <w:lang w:val="en-IN"/>
        </w:rPr>
        <w:t xml:space="preserve"> In the </w:t>
      </w:r>
      <w:proofErr w:type="gramStart"/>
      <w:r w:rsidRPr="006352C4">
        <w:rPr>
          <w:sz w:val="24"/>
          <w:szCs w:val="24"/>
          <w:lang w:val="en-IN"/>
        </w:rPr>
        <w:t>main(</w:t>
      </w:r>
      <w:proofErr w:type="gramEnd"/>
      <w:r w:rsidRPr="006352C4">
        <w:rPr>
          <w:sz w:val="24"/>
          <w:szCs w:val="24"/>
          <w:lang w:val="en-IN"/>
        </w:rPr>
        <w:t>) method, create objects of both subclasses and print the patterns for a given number of rows.</w:t>
      </w:r>
    </w:p>
    <w:tbl>
      <w:tblPr>
        <w:tblStyle w:val="TableGrid"/>
        <w:tblpPr w:leftFromText="180" w:rightFromText="180" w:vertAnchor="text" w:horzAnchor="margin" w:tblpXSpec="center" w:tblpY="185"/>
        <w:tblW w:w="0" w:type="auto"/>
        <w:tblLook w:val="04A0" w:firstRow="1" w:lastRow="0" w:firstColumn="1" w:lastColumn="0" w:noHBand="0" w:noVBand="1"/>
      </w:tblPr>
      <w:tblGrid>
        <w:gridCol w:w="3045"/>
      </w:tblGrid>
      <w:tr w:rsidR="00402570" w:rsidRPr="00A161F1" w:rsidTr="00402570">
        <w:trPr>
          <w:trHeight w:val="307"/>
        </w:trPr>
        <w:tc>
          <w:tcPr>
            <w:tcW w:w="3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570" w:rsidRPr="00A161F1" w:rsidRDefault="00402570" w:rsidP="00402570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A161F1">
              <w:rPr>
                <w:sz w:val="24"/>
                <w:szCs w:val="24"/>
              </w:rPr>
              <w:t xml:space="preserve">  </w:t>
            </w:r>
            <w:r w:rsidRPr="00A161F1">
              <w:rPr>
                <w:b/>
                <w:bCs/>
                <w:sz w:val="24"/>
                <w:szCs w:val="24"/>
              </w:rPr>
              <w:t xml:space="preserve">&lt;&lt;abstract&gt;&gt;                               </w:t>
            </w:r>
            <w:proofErr w:type="spellStart"/>
            <w:r w:rsidRPr="00A161F1">
              <w:rPr>
                <w:b/>
                <w:bCs/>
                <w:sz w:val="24"/>
                <w:szCs w:val="24"/>
              </w:rPr>
              <w:t>PatternPrinter</w:t>
            </w:r>
            <w:proofErr w:type="spellEnd"/>
            <w:r w:rsidRPr="00A161F1">
              <w:rPr>
                <w:b/>
                <w:bCs/>
                <w:sz w:val="24"/>
                <w:szCs w:val="24"/>
              </w:rPr>
              <w:t xml:space="preserve">  </w:t>
            </w:r>
          </w:p>
        </w:tc>
      </w:tr>
      <w:tr w:rsidR="00402570" w:rsidRPr="00A161F1" w:rsidTr="00402570">
        <w:trPr>
          <w:trHeight w:val="564"/>
        </w:trPr>
        <w:tc>
          <w:tcPr>
            <w:tcW w:w="3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570" w:rsidRPr="00A161F1" w:rsidRDefault="00402570" w:rsidP="00402570">
            <w:pPr>
              <w:spacing w:line="360" w:lineRule="auto"/>
              <w:rPr>
                <w:sz w:val="24"/>
                <w:szCs w:val="24"/>
              </w:rPr>
            </w:pPr>
            <w:r w:rsidRPr="00A161F1">
              <w:rPr>
                <w:sz w:val="24"/>
                <w:szCs w:val="24"/>
              </w:rPr>
              <w:t xml:space="preserve">  +</w:t>
            </w:r>
            <w:proofErr w:type="spellStart"/>
            <w:r w:rsidRPr="00A161F1">
              <w:rPr>
                <w:sz w:val="24"/>
                <w:szCs w:val="24"/>
              </w:rPr>
              <w:t>displayTitle</w:t>
            </w:r>
            <w:proofErr w:type="spellEnd"/>
            <w:r w:rsidRPr="00A161F1">
              <w:rPr>
                <w:sz w:val="24"/>
                <w:szCs w:val="24"/>
              </w:rPr>
              <w:t xml:space="preserve">(title) </w:t>
            </w:r>
          </w:p>
          <w:p w:rsidR="00402570" w:rsidRPr="00A161F1" w:rsidRDefault="00402570" w:rsidP="00402570">
            <w:pPr>
              <w:spacing w:line="360" w:lineRule="auto"/>
              <w:rPr>
                <w:sz w:val="24"/>
                <w:szCs w:val="24"/>
              </w:rPr>
            </w:pPr>
            <w:r w:rsidRPr="00A161F1">
              <w:rPr>
                <w:sz w:val="24"/>
                <w:szCs w:val="24"/>
              </w:rPr>
              <w:t xml:space="preserve">  +</w:t>
            </w:r>
            <w:proofErr w:type="spellStart"/>
            <w:r w:rsidRPr="00A161F1">
              <w:rPr>
                <w:sz w:val="24"/>
                <w:szCs w:val="24"/>
              </w:rPr>
              <w:t>printPattern</w:t>
            </w:r>
            <w:proofErr w:type="spellEnd"/>
            <w:r w:rsidRPr="00A161F1">
              <w:rPr>
                <w:sz w:val="24"/>
                <w:szCs w:val="24"/>
              </w:rPr>
              <w:t>(n)</w:t>
            </w:r>
          </w:p>
        </w:tc>
      </w:tr>
    </w:tbl>
    <w:p w:rsidR="009D01FF" w:rsidRDefault="009D01FF" w:rsidP="009D01FF">
      <w:pPr>
        <w:spacing w:line="360" w:lineRule="auto"/>
        <w:rPr>
          <w:b/>
          <w:bCs/>
          <w:sz w:val="24"/>
          <w:szCs w:val="24"/>
          <w:u w:val="single"/>
          <w:lang w:val="en-IN"/>
        </w:rPr>
      </w:pPr>
      <w:r>
        <w:rPr>
          <w:b/>
          <w:bCs/>
          <w:sz w:val="24"/>
          <w:szCs w:val="24"/>
          <w:u w:val="single"/>
          <w:lang w:val="en-IN"/>
        </w:rPr>
        <w:t>CLASS DIAGRAM:</w:t>
      </w:r>
    </w:p>
    <w:p w:rsidR="009D01FF" w:rsidRDefault="009D01FF" w:rsidP="009D01FF">
      <w:pPr>
        <w:spacing w:line="360" w:lineRule="auto"/>
        <w:rPr>
          <w:b/>
          <w:bCs/>
          <w:sz w:val="24"/>
          <w:szCs w:val="24"/>
          <w:u w:val="single"/>
          <w:lang w:val="en-IN"/>
        </w:rPr>
      </w:pPr>
    </w:p>
    <w:p w:rsidR="009D01FF" w:rsidRPr="00A161F1" w:rsidRDefault="009D01FF" w:rsidP="009D01FF">
      <w:pPr>
        <w:spacing w:line="276" w:lineRule="auto"/>
        <w:rPr>
          <w:sz w:val="24"/>
          <w:szCs w:val="24"/>
        </w:rPr>
      </w:pPr>
    </w:p>
    <w:p w:rsidR="009D01FF" w:rsidRPr="00A161F1" w:rsidRDefault="009D01FF" w:rsidP="009D01FF">
      <w:pPr>
        <w:spacing w:line="276" w:lineRule="auto"/>
        <w:rPr>
          <w:sz w:val="24"/>
          <w:szCs w:val="24"/>
        </w:rPr>
      </w:pPr>
    </w:p>
    <w:p w:rsidR="009D01FF" w:rsidRPr="00A161F1" w:rsidRDefault="009D01FF" w:rsidP="009D01FF">
      <w:pPr>
        <w:spacing w:line="276" w:lineRule="auto"/>
        <w:rPr>
          <w:sz w:val="24"/>
          <w:szCs w:val="24"/>
        </w:rPr>
      </w:pPr>
    </w:p>
    <w:p w:rsidR="009D01FF" w:rsidRPr="00A161F1" w:rsidRDefault="00402570" w:rsidP="009D01FF">
      <w:pPr>
        <w:spacing w:line="276" w:lineRule="auto"/>
        <w:rPr>
          <w:sz w:val="24"/>
          <w:szCs w:val="24"/>
        </w:rPr>
      </w:pPr>
      <w:r w:rsidRPr="00A161F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F037D26" wp14:editId="23E513D1">
                <wp:simplePos x="0" y="0"/>
                <wp:positionH relativeFrom="column">
                  <wp:posOffset>3211830</wp:posOffset>
                </wp:positionH>
                <wp:positionV relativeFrom="paragraph">
                  <wp:posOffset>76200</wp:posOffset>
                </wp:positionV>
                <wp:extent cx="419100" cy="381000"/>
                <wp:effectExtent l="38100" t="38100" r="19050" b="19050"/>
                <wp:wrapNone/>
                <wp:docPr id="2009621763" name="Straight Arrow Connector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1910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E06323" id="Straight Arrow Connector 52" o:spid="_x0000_s1026" type="#_x0000_t32" style="position:absolute;margin-left:252.9pt;margin-top:6pt;width:33pt;height:30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  <w:r w:rsidRPr="00A161F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635F9D1" wp14:editId="7FBD85F0">
                <wp:simplePos x="0" y="0"/>
                <wp:positionH relativeFrom="column">
                  <wp:posOffset>2018030</wp:posOffset>
                </wp:positionH>
                <wp:positionV relativeFrom="paragraph">
                  <wp:posOffset>81280</wp:posOffset>
                </wp:positionV>
                <wp:extent cx="358775" cy="457200"/>
                <wp:effectExtent l="0" t="38100" r="60325" b="19050"/>
                <wp:wrapNone/>
                <wp:docPr id="319142087" name="Straight Arrow Connector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58775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3E77C6" id="Straight Arrow Connector 51" o:spid="_x0000_s1026" type="#_x0000_t32" style="position:absolute;margin-left:158.9pt;margin-top:6.4pt;width:28.25pt;height:36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</w:p>
    <w:p w:rsidR="009D01FF" w:rsidRPr="00A161F1" w:rsidRDefault="009D01FF" w:rsidP="009D01FF">
      <w:pPr>
        <w:spacing w:line="276" w:lineRule="auto"/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2791" w:tblpY="241"/>
        <w:tblW w:w="0" w:type="auto"/>
        <w:tblLook w:val="04A0" w:firstRow="1" w:lastRow="0" w:firstColumn="1" w:lastColumn="0" w:noHBand="0" w:noVBand="1"/>
      </w:tblPr>
      <w:tblGrid>
        <w:gridCol w:w="2944"/>
      </w:tblGrid>
      <w:tr w:rsidR="00402570" w:rsidRPr="00A161F1" w:rsidTr="00402570">
        <w:trPr>
          <w:trHeight w:val="366"/>
        </w:trPr>
        <w:tc>
          <w:tcPr>
            <w:tcW w:w="2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570" w:rsidRPr="00A161F1" w:rsidRDefault="00402570" w:rsidP="00402570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A161F1">
              <w:rPr>
                <w:sz w:val="24"/>
                <w:szCs w:val="24"/>
              </w:rPr>
              <w:t xml:space="preserve">        </w:t>
            </w:r>
            <w:r w:rsidRPr="00A161F1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161F1">
              <w:rPr>
                <w:b/>
                <w:bCs/>
                <w:sz w:val="24"/>
                <w:szCs w:val="24"/>
              </w:rPr>
              <w:t>StarPattern</w:t>
            </w:r>
            <w:proofErr w:type="spellEnd"/>
          </w:p>
        </w:tc>
      </w:tr>
      <w:tr w:rsidR="00402570" w:rsidRPr="00A161F1" w:rsidTr="00402570">
        <w:trPr>
          <w:trHeight w:val="642"/>
        </w:trPr>
        <w:tc>
          <w:tcPr>
            <w:tcW w:w="2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570" w:rsidRPr="00A161F1" w:rsidRDefault="00402570" w:rsidP="00402570">
            <w:pPr>
              <w:spacing w:line="360" w:lineRule="auto"/>
              <w:rPr>
                <w:sz w:val="24"/>
                <w:szCs w:val="24"/>
              </w:rPr>
            </w:pPr>
            <w:r w:rsidRPr="00A161F1">
              <w:rPr>
                <w:sz w:val="24"/>
                <w:szCs w:val="24"/>
              </w:rPr>
              <w:t xml:space="preserve">    +</w:t>
            </w:r>
            <w:proofErr w:type="spellStart"/>
            <w:r w:rsidRPr="00A161F1">
              <w:rPr>
                <w:sz w:val="24"/>
                <w:szCs w:val="24"/>
              </w:rPr>
              <w:t>Printpattern</w:t>
            </w:r>
            <w:proofErr w:type="spellEnd"/>
            <w:r w:rsidRPr="00A161F1">
              <w:rPr>
                <w:sz w:val="24"/>
                <w:szCs w:val="24"/>
              </w:rPr>
              <w:t xml:space="preserve"> (n)</w:t>
            </w:r>
          </w:p>
        </w:tc>
      </w:tr>
    </w:tbl>
    <w:tbl>
      <w:tblPr>
        <w:tblStyle w:val="TableGrid"/>
        <w:tblpPr w:leftFromText="180" w:rightFromText="180" w:vertAnchor="text" w:horzAnchor="page" w:tblpX="6231" w:tblpY="101"/>
        <w:tblW w:w="0" w:type="auto"/>
        <w:tblLook w:val="04A0" w:firstRow="1" w:lastRow="0" w:firstColumn="1" w:lastColumn="0" w:noHBand="0" w:noVBand="1"/>
      </w:tblPr>
      <w:tblGrid>
        <w:gridCol w:w="2628"/>
      </w:tblGrid>
      <w:tr w:rsidR="00402570" w:rsidRPr="00A161F1" w:rsidTr="00402570">
        <w:trPr>
          <w:trHeight w:val="387"/>
        </w:trPr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570" w:rsidRPr="00A161F1" w:rsidRDefault="00402570" w:rsidP="00402570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A161F1">
              <w:rPr>
                <w:b/>
                <w:bCs/>
                <w:sz w:val="24"/>
                <w:szCs w:val="24"/>
              </w:rPr>
              <w:t xml:space="preserve">       </w:t>
            </w:r>
            <w:proofErr w:type="spellStart"/>
            <w:r w:rsidRPr="00A161F1">
              <w:rPr>
                <w:b/>
                <w:bCs/>
                <w:sz w:val="24"/>
                <w:szCs w:val="24"/>
              </w:rPr>
              <w:t>NumberPattern</w:t>
            </w:r>
            <w:proofErr w:type="spellEnd"/>
          </w:p>
        </w:tc>
      </w:tr>
      <w:tr w:rsidR="00402570" w:rsidRPr="00A161F1" w:rsidTr="00402570">
        <w:trPr>
          <w:trHeight w:val="679"/>
        </w:trPr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570" w:rsidRPr="00A161F1" w:rsidRDefault="00402570" w:rsidP="00402570">
            <w:pPr>
              <w:spacing w:line="360" w:lineRule="auto"/>
              <w:rPr>
                <w:sz w:val="24"/>
                <w:szCs w:val="24"/>
              </w:rPr>
            </w:pPr>
            <w:r w:rsidRPr="00A161F1">
              <w:rPr>
                <w:sz w:val="24"/>
                <w:szCs w:val="24"/>
              </w:rPr>
              <w:t xml:space="preserve">        +</w:t>
            </w:r>
            <w:proofErr w:type="spellStart"/>
            <w:r w:rsidRPr="00A161F1">
              <w:rPr>
                <w:sz w:val="24"/>
                <w:szCs w:val="24"/>
              </w:rPr>
              <w:t>Printpattern</w:t>
            </w:r>
            <w:proofErr w:type="spellEnd"/>
            <w:r w:rsidRPr="00A161F1">
              <w:rPr>
                <w:sz w:val="24"/>
                <w:szCs w:val="24"/>
              </w:rPr>
              <w:t xml:space="preserve"> (n)</w:t>
            </w:r>
          </w:p>
        </w:tc>
      </w:tr>
    </w:tbl>
    <w:p w:rsidR="009D01FF" w:rsidRPr="00A161F1" w:rsidRDefault="009D01FF" w:rsidP="009D01FF">
      <w:pPr>
        <w:spacing w:line="276" w:lineRule="auto"/>
        <w:rPr>
          <w:sz w:val="24"/>
          <w:szCs w:val="24"/>
        </w:rPr>
      </w:pPr>
      <w:r w:rsidRPr="00A161F1">
        <w:rPr>
          <w:sz w:val="24"/>
          <w:szCs w:val="24"/>
        </w:rPr>
        <w:t xml:space="preserve">                                    </w:t>
      </w:r>
    </w:p>
    <w:p w:rsidR="009D01FF" w:rsidRPr="00A161F1" w:rsidRDefault="009D01FF" w:rsidP="009D01FF">
      <w:pPr>
        <w:spacing w:line="360" w:lineRule="auto"/>
        <w:rPr>
          <w:sz w:val="24"/>
          <w:szCs w:val="24"/>
        </w:rPr>
      </w:pPr>
    </w:p>
    <w:p w:rsidR="009D01FF" w:rsidRPr="00A161F1" w:rsidRDefault="009D01FF" w:rsidP="009D01FF">
      <w:pPr>
        <w:spacing w:line="360" w:lineRule="auto"/>
        <w:rPr>
          <w:sz w:val="24"/>
          <w:szCs w:val="24"/>
        </w:rPr>
      </w:pPr>
    </w:p>
    <w:p w:rsidR="00402570" w:rsidRDefault="006352C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CODE:</w:t>
      </w:r>
    </w:p>
    <w:p w:rsidR="00402570" w:rsidRDefault="006352C4">
      <w:pPr>
        <w:rPr>
          <w:b/>
          <w:bCs/>
          <w:sz w:val="24"/>
          <w:szCs w:val="24"/>
          <w:u w:val="single"/>
        </w:rPr>
      </w:pPr>
      <w:r w:rsidRPr="00402570">
        <w:rPr>
          <w:b/>
          <w:bCs/>
          <w:noProof/>
          <w:sz w:val="24"/>
          <w:szCs w:val="24"/>
        </w:rPr>
        <w:drawing>
          <wp:inline distT="0" distB="0" distL="0" distR="0" wp14:anchorId="21D0D3E8" wp14:editId="0B997416">
            <wp:extent cx="1898650" cy="3797299"/>
            <wp:effectExtent l="0" t="0" r="6350" b="0"/>
            <wp:docPr id="1796470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700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03693" cy="38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FF" w:rsidRDefault="006352C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OUTPUT:</w:t>
      </w:r>
    </w:p>
    <w:p w:rsidR="00402570" w:rsidRDefault="00402570">
      <w:pPr>
        <w:rPr>
          <w:b/>
          <w:bCs/>
          <w:sz w:val="24"/>
          <w:szCs w:val="24"/>
          <w:u w:val="single"/>
        </w:rPr>
      </w:pPr>
    </w:p>
    <w:p w:rsidR="006352C4" w:rsidRDefault="00A161F1">
      <w:pPr>
        <w:rPr>
          <w:b/>
          <w:bCs/>
          <w:sz w:val="24"/>
          <w:szCs w:val="24"/>
          <w:u w:val="single"/>
        </w:rPr>
      </w:pPr>
      <w:r w:rsidRPr="00A161F1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092A000" wp14:editId="771A43A2">
            <wp:extent cx="2609095" cy="2575560"/>
            <wp:effectExtent l="0" t="0" r="1270" b="0"/>
            <wp:docPr id="128592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227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3736" cy="259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F1" w:rsidRDefault="006352C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ERRORS:</w:t>
      </w:r>
    </w:p>
    <w:p w:rsidR="009D01FF" w:rsidRDefault="009D01FF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W w:w="9266" w:type="dxa"/>
        <w:tblLook w:val="04A0" w:firstRow="1" w:lastRow="0" w:firstColumn="1" w:lastColumn="0" w:noHBand="0" w:noVBand="1"/>
      </w:tblPr>
      <w:tblGrid>
        <w:gridCol w:w="4633"/>
        <w:gridCol w:w="4633"/>
      </w:tblGrid>
      <w:tr w:rsidR="00A161F1" w:rsidRPr="00A161F1" w:rsidTr="00A161F1">
        <w:trPr>
          <w:trHeight w:val="130"/>
        </w:trPr>
        <w:tc>
          <w:tcPr>
            <w:tcW w:w="4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61F1" w:rsidRPr="00A161F1" w:rsidRDefault="00A161F1" w:rsidP="00A161F1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A161F1">
              <w:rPr>
                <w:b/>
                <w:bCs/>
                <w:sz w:val="24"/>
                <w:szCs w:val="24"/>
              </w:rPr>
              <w:t xml:space="preserve">              Code error</w:t>
            </w:r>
          </w:p>
        </w:tc>
        <w:tc>
          <w:tcPr>
            <w:tcW w:w="4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61F1" w:rsidRPr="00A161F1" w:rsidRDefault="00A161F1" w:rsidP="00A161F1">
            <w:pPr>
              <w:numPr>
                <w:ilvl w:val="0"/>
                <w:numId w:val="38"/>
              </w:numPr>
              <w:spacing w:line="360" w:lineRule="auto"/>
              <w:rPr>
                <w:b/>
                <w:bCs/>
                <w:sz w:val="24"/>
                <w:szCs w:val="24"/>
              </w:rPr>
            </w:pPr>
            <w:r w:rsidRPr="00A161F1">
              <w:rPr>
                <w:b/>
                <w:bCs/>
                <w:sz w:val="24"/>
                <w:szCs w:val="24"/>
              </w:rPr>
              <w:t>Code rectification</w:t>
            </w:r>
          </w:p>
        </w:tc>
      </w:tr>
      <w:tr w:rsidR="00A161F1" w:rsidRPr="00A161F1" w:rsidTr="00402570">
        <w:trPr>
          <w:trHeight w:val="3146"/>
        </w:trPr>
        <w:tc>
          <w:tcPr>
            <w:tcW w:w="4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96" w:type="dxa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A161F1" w:rsidRPr="00A161F1" w:rsidTr="00A161F1">
              <w:trPr>
                <w:trHeight w:hRule="exact" w:val="8"/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A161F1" w:rsidRPr="00A161F1" w:rsidRDefault="00A161F1" w:rsidP="00A161F1">
                  <w:pPr>
                    <w:spacing w:line="360" w:lineRule="auto"/>
                    <w:rPr>
                      <w:sz w:val="24"/>
                      <w:szCs w:val="24"/>
                    </w:rPr>
                  </w:pPr>
                </w:p>
              </w:tc>
            </w:tr>
          </w:tbl>
          <w:tbl>
            <w:tblPr>
              <w:tblpPr w:leftFromText="180" w:rightFromText="180" w:bottomFromText="160" w:vertAnchor="text" w:horzAnchor="page" w:tblpX="1473" w:tblpY="-738"/>
              <w:tblOverlap w:val="never"/>
              <w:tblW w:w="4417" w:type="dxa"/>
              <w:tblCellSpacing w:w="15" w:type="dxa"/>
              <w:tblLook w:val="04A0" w:firstRow="1" w:lastRow="0" w:firstColumn="1" w:lastColumn="0" w:noHBand="0" w:noVBand="1"/>
            </w:tblPr>
            <w:tblGrid>
              <w:gridCol w:w="648"/>
              <w:gridCol w:w="3769"/>
            </w:tblGrid>
            <w:tr w:rsidR="00A161F1" w:rsidRPr="00A161F1" w:rsidTr="00A161F1">
              <w:trPr>
                <w:trHeight w:val="435"/>
                <w:tblCellSpacing w:w="15" w:type="dxa"/>
              </w:trPr>
              <w:tc>
                <w:tcPr>
                  <w:tcW w:w="0" w:type="auto"/>
                  <w:gridSpan w:val="2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9D01FF" w:rsidRPr="009D01FF" w:rsidRDefault="00A161F1" w:rsidP="00A161F1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 w:rsidRPr="00A161F1">
                    <w:rPr>
                      <w:sz w:val="24"/>
                      <w:szCs w:val="24"/>
                    </w:rPr>
                    <w:t xml:space="preserve">1.Wrong loop logic </w:t>
                  </w:r>
                  <w:proofErr w:type="gramStart"/>
                  <w:r w:rsidRPr="00A161F1">
                    <w:rPr>
                      <w:sz w:val="24"/>
                      <w:szCs w:val="24"/>
                    </w:rPr>
                    <w:t>( printing</w:t>
                  </w:r>
                  <w:proofErr w:type="gramEnd"/>
                  <w:r w:rsidRPr="00A161F1">
                    <w:rPr>
                      <w:sz w:val="24"/>
                      <w:szCs w:val="24"/>
                    </w:rPr>
                    <w:t xml:space="preserve"> * without loop).</w:t>
                  </w:r>
                </w:p>
              </w:tc>
            </w:tr>
            <w:tr w:rsidR="00A161F1" w:rsidRPr="00A161F1" w:rsidTr="00A161F1">
              <w:trPr>
                <w:trHeight w:hRule="exact" w:val="8"/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A161F1" w:rsidRPr="00A161F1" w:rsidRDefault="00A161F1" w:rsidP="00A161F1">
                  <w:pPr>
                    <w:spacing w:line="360" w:lineRule="auto"/>
                    <w:rPr>
                      <w:sz w:val="24"/>
                      <w:szCs w:val="24"/>
                      <w:lang w:val="en-IN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A161F1" w:rsidRPr="00A161F1" w:rsidRDefault="00A161F1" w:rsidP="00A161F1">
                  <w:pPr>
                    <w:spacing w:line="360" w:lineRule="auto"/>
                    <w:rPr>
                      <w:sz w:val="24"/>
                      <w:szCs w:val="24"/>
                      <w:lang w:val="en-IN"/>
                    </w:rPr>
                  </w:pPr>
                </w:p>
              </w:tc>
            </w:tr>
          </w:tbl>
          <w:p w:rsidR="00A161F1" w:rsidRPr="00A161F1" w:rsidRDefault="00A161F1" w:rsidP="00A161F1">
            <w:pPr>
              <w:spacing w:line="360" w:lineRule="auto"/>
              <w:rPr>
                <w:vanish/>
                <w:sz w:val="24"/>
                <w:szCs w:val="24"/>
                <w:lang w:val="en-IN"/>
              </w:rPr>
            </w:pPr>
          </w:p>
          <w:p w:rsidR="00A161F1" w:rsidRPr="00A161F1" w:rsidRDefault="00A161F1" w:rsidP="00A161F1">
            <w:pPr>
              <w:spacing w:line="360" w:lineRule="auto"/>
              <w:rPr>
                <w:vanish/>
                <w:sz w:val="24"/>
                <w:szCs w:val="24"/>
                <w:lang w:val="en-IN"/>
              </w:rPr>
            </w:pPr>
          </w:p>
          <w:tbl>
            <w:tblPr>
              <w:tblW w:w="4417" w:type="dxa"/>
              <w:tblCellSpacing w:w="15" w:type="dxa"/>
              <w:tblLook w:val="04A0" w:firstRow="1" w:lastRow="0" w:firstColumn="1" w:lastColumn="0" w:noHBand="0" w:noVBand="1"/>
            </w:tblPr>
            <w:tblGrid>
              <w:gridCol w:w="648"/>
              <w:gridCol w:w="3769"/>
            </w:tblGrid>
            <w:tr w:rsidR="00A161F1" w:rsidRPr="00A161F1" w:rsidTr="00A161F1">
              <w:trPr>
                <w:trHeight w:val="1182"/>
                <w:tblCellSpacing w:w="15" w:type="dxa"/>
              </w:trPr>
              <w:tc>
                <w:tcPr>
                  <w:tcW w:w="0" w:type="auto"/>
                  <w:gridSpan w:val="2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tbl>
                  <w:tblPr>
                    <w:tblW w:w="4310" w:type="dxa"/>
                    <w:tblCellSpacing w:w="15" w:type="dxa"/>
                    <w:tblLook w:val="04A0" w:firstRow="1" w:lastRow="0" w:firstColumn="1" w:lastColumn="0" w:noHBand="0" w:noVBand="1"/>
                  </w:tblPr>
                  <w:tblGrid>
                    <w:gridCol w:w="4324"/>
                  </w:tblGrid>
                  <w:tr w:rsidR="00A161F1" w:rsidRPr="00A161F1" w:rsidTr="00A161F1">
                    <w:trPr>
                      <w:trHeight w:val="1137"/>
                      <w:tblCellSpacing w:w="15" w:type="dxa"/>
                    </w:trPr>
                    <w:tc>
                      <w:tcPr>
                        <w:tcW w:w="0" w:type="auto"/>
                        <w:tcMar>
                          <w:top w:w="15" w:type="dxa"/>
                          <w:left w:w="15" w:type="dxa"/>
                          <w:bottom w:w="15" w:type="dxa"/>
                          <w:right w:w="15" w:type="dxa"/>
                        </w:tcMar>
                        <w:vAlign w:val="center"/>
                        <w:hideMark/>
                      </w:tcPr>
                      <w:tbl>
                        <w:tblPr>
                          <w:tblpPr w:leftFromText="180" w:rightFromText="180" w:bottomFromText="160" w:vertAnchor="text" w:tblpY="-209"/>
                          <w:tblOverlap w:val="never"/>
                          <w:tblW w:w="4234" w:type="dxa"/>
                          <w:tblCellSpacing w:w="15" w:type="dxa"/>
                          <w:tblLook w:val="04A0" w:firstRow="1" w:lastRow="0" w:firstColumn="1" w:lastColumn="0" w:noHBand="0" w:noVBand="1"/>
                        </w:tblPr>
                        <w:tblGrid>
                          <w:gridCol w:w="4234"/>
                        </w:tblGrid>
                        <w:tr w:rsidR="00A161F1" w:rsidRPr="00A161F1" w:rsidTr="00A161F1">
                          <w:trPr>
                            <w:trHeight w:val="435"/>
                            <w:tblCellSpacing w:w="15" w:type="dxa"/>
                          </w:trPr>
                          <w:tc>
                            <w:tcPr>
                              <w:tcW w:w="0" w:type="auto"/>
                              <w:tcMar>
                                <w:top w:w="15" w:type="dxa"/>
                                <w:left w:w="15" w:type="dxa"/>
                                <w:bottom w:w="15" w:type="dxa"/>
                                <w:right w:w="15" w:type="dxa"/>
                              </w:tcMar>
                              <w:vAlign w:val="center"/>
                              <w:hideMark/>
                            </w:tcPr>
                            <w:p w:rsidR="00A161F1" w:rsidRPr="00A161F1" w:rsidRDefault="00A161F1" w:rsidP="00A161F1">
                              <w:pPr>
                                <w:spacing w:line="360" w:lineRule="auto"/>
                                <w:rPr>
                                  <w:sz w:val="24"/>
                                  <w:szCs w:val="24"/>
                                  <w:lang w:val="en-IN"/>
                                </w:rPr>
                              </w:pPr>
                              <w:r w:rsidRPr="00A161F1">
                                <w:rPr>
                                  <w:sz w:val="24"/>
                                  <w:szCs w:val="24"/>
                                  <w:lang w:val="en-IN"/>
                                </w:rPr>
                                <w:t>2.displayTitle method not used before pattern printing</w:t>
                              </w:r>
                            </w:p>
                          </w:tc>
                        </w:tr>
                      </w:tbl>
                      <w:tbl>
                        <w:tblPr>
                          <w:tblpPr w:leftFromText="180" w:rightFromText="180" w:bottomFromText="160" w:vertAnchor="text" w:horzAnchor="margin" w:tblpY="-242"/>
                          <w:tblOverlap w:val="never"/>
                          <w:tblW w:w="0" w:type="auto"/>
                          <w:tblCellSpacing w:w="15" w:type="dxa"/>
                          <w:tblLook w:val="04A0" w:firstRow="1" w:lastRow="0" w:firstColumn="1" w:lastColumn="0" w:noHBand="0" w:noVBand="1"/>
                        </w:tblPr>
                        <w:tblGrid>
                          <w:gridCol w:w="3888"/>
                        </w:tblGrid>
                        <w:tr w:rsidR="00A161F1" w:rsidRPr="00A161F1" w:rsidTr="00A161F1">
                          <w:trPr>
                            <w:trHeight w:val="435"/>
                            <w:tblCellSpacing w:w="15" w:type="dxa"/>
                          </w:trPr>
                          <w:tc>
                            <w:tcPr>
                              <w:tcW w:w="3828" w:type="dxa"/>
                              <w:tcMar>
                                <w:top w:w="15" w:type="dxa"/>
                                <w:left w:w="15" w:type="dxa"/>
                                <w:bottom w:w="15" w:type="dxa"/>
                                <w:right w:w="15" w:type="dxa"/>
                              </w:tcMar>
                              <w:vAlign w:val="center"/>
                              <w:hideMark/>
                            </w:tcPr>
                            <w:p w:rsidR="00A161F1" w:rsidRPr="00A161F1" w:rsidRDefault="00A161F1" w:rsidP="00A161F1">
                              <w:pPr>
                                <w:spacing w:line="360" w:lineRule="auto"/>
                                <w:rPr>
                                  <w:sz w:val="24"/>
                                  <w:szCs w:val="24"/>
                                  <w:lang w:val="en-IN"/>
                                </w:rPr>
                              </w:pPr>
                              <w:r w:rsidRPr="00A161F1">
                                <w:rPr>
                                  <w:sz w:val="24"/>
                                  <w:szCs w:val="24"/>
                                </w:rPr>
                                <w:t xml:space="preserve">3.Forgot to implement </w:t>
                              </w:r>
                              <w:proofErr w:type="spellStart"/>
                              <w:proofErr w:type="gramStart"/>
                              <w:r w:rsidRPr="00A161F1">
                                <w:rPr>
                                  <w:sz w:val="24"/>
                                  <w:szCs w:val="24"/>
                                </w:rPr>
                                <w:t>printPattern</w:t>
                              </w:r>
                              <w:proofErr w:type="spellEnd"/>
                              <w:r w:rsidRPr="00A161F1">
                                <w:rPr>
                                  <w:sz w:val="24"/>
                                  <w:szCs w:val="24"/>
                                </w:rPr>
                                <w:t>(</w:t>
                              </w:r>
                              <w:proofErr w:type="gramEnd"/>
                              <w:r w:rsidRPr="00A161F1">
                                <w:rPr>
                                  <w:sz w:val="24"/>
                                  <w:szCs w:val="24"/>
                                </w:rPr>
                                <w:t>int n) in subclass</w:t>
                              </w:r>
                            </w:p>
                          </w:tc>
                        </w:tr>
                      </w:tbl>
                      <w:p w:rsidR="00A161F1" w:rsidRPr="00A161F1" w:rsidRDefault="00A161F1" w:rsidP="00A161F1">
                        <w:pPr>
                          <w:spacing w:line="360" w:lineRule="auto"/>
                          <w:rPr>
                            <w:sz w:val="24"/>
                            <w:szCs w:val="24"/>
                            <w:lang w:val="en-IN"/>
                          </w:rPr>
                        </w:pPr>
                      </w:p>
                    </w:tc>
                  </w:tr>
                </w:tbl>
                <w:p w:rsidR="00A161F1" w:rsidRPr="00A161F1" w:rsidRDefault="00A161F1" w:rsidP="00A161F1">
                  <w:pPr>
                    <w:numPr>
                      <w:ilvl w:val="0"/>
                      <w:numId w:val="39"/>
                    </w:numPr>
                    <w:spacing w:line="360" w:lineRule="auto"/>
                    <w:rPr>
                      <w:vanish/>
                      <w:sz w:val="24"/>
                      <w:szCs w:val="24"/>
                      <w:lang w:val="en-IN"/>
                    </w:rPr>
                  </w:pPr>
                </w:p>
              </w:tc>
            </w:tr>
            <w:tr w:rsidR="00A161F1" w:rsidRPr="00A161F1" w:rsidTr="00A161F1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A161F1" w:rsidRPr="00A161F1" w:rsidRDefault="00A161F1" w:rsidP="00A161F1">
                  <w:pPr>
                    <w:spacing w:line="360" w:lineRule="auto"/>
                    <w:rPr>
                      <w:vanish/>
                      <w:sz w:val="24"/>
                      <w:szCs w:val="24"/>
                      <w:lang w:val="en-IN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A161F1" w:rsidRPr="00A161F1" w:rsidRDefault="00A161F1" w:rsidP="00A161F1">
                  <w:pPr>
                    <w:spacing w:line="360" w:lineRule="auto"/>
                    <w:rPr>
                      <w:sz w:val="24"/>
                      <w:szCs w:val="24"/>
                      <w:lang w:val="en-IN"/>
                    </w:rPr>
                  </w:pPr>
                </w:p>
              </w:tc>
            </w:tr>
          </w:tbl>
          <w:p w:rsidR="00A161F1" w:rsidRPr="00A161F1" w:rsidRDefault="00A161F1" w:rsidP="00A161F1">
            <w:pPr>
              <w:spacing w:line="360" w:lineRule="auto"/>
              <w:rPr>
                <w:vanish/>
                <w:sz w:val="24"/>
                <w:szCs w:val="24"/>
                <w:lang w:val="en-IN"/>
              </w:rPr>
            </w:pPr>
          </w:p>
          <w:p w:rsidR="00A161F1" w:rsidRPr="00A161F1" w:rsidRDefault="00A161F1" w:rsidP="00A161F1">
            <w:pPr>
              <w:spacing w:line="360" w:lineRule="auto"/>
              <w:rPr>
                <w:sz w:val="24"/>
                <w:szCs w:val="24"/>
              </w:rPr>
            </w:pPr>
          </w:p>
          <w:tbl>
            <w:tblPr>
              <w:tblW w:w="96" w:type="dxa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A161F1" w:rsidRPr="00A161F1" w:rsidTr="00A161F1">
              <w:trPr>
                <w:trHeight w:hRule="exact" w:val="8"/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A161F1" w:rsidRPr="00A161F1" w:rsidRDefault="00A161F1" w:rsidP="00A161F1">
                  <w:pPr>
                    <w:spacing w:line="360" w:lineRule="auto"/>
                    <w:rPr>
                      <w:sz w:val="24"/>
                      <w:szCs w:val="24"/>
                    </w:rPr>
                  </w:pPr>
                </w:p>
              </w:tc>
            </w:tr>
          </w:tbl>
          <w:p w:rsidR="00A161F1" w:rsidRPr="00A161F1" w:rsidRDefault="00A161F1" w:rsidP="00A161F1">
            <w:pPr>
              <w:spacing w:line="360" w:lineRule="auto"/>
              <w:rPr>
                <w:vanish/>
                <w:sz w:val="24"/>
                <w:szCs w:val="24"/>
                <w:lang w:val="en-IN"/>
              </w:rPr>
            </w:pPr>
          </w:p>
          <w:tbl>
            <w:tblPr>
              <w:tblW w:w="96" w:type="dxa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A161F1" w:rsidRPr="00A161F1" w:rsidTr="00A161F1">
              <w:trPr>
                <w:trHeight w:hRule="exact" w:val="8"/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A161F1" w:rsidRPr="00A161F1" w:rsidRDefault="00A161F1" w:rsidP="00A161F1">
                  <w:pPr>
                    <w:spacing w:line="360" w:lineRule="auto"/>
                    <w:rPr>
                      <w:vanish/>
                      <w:sz w:val="24"/>
                      <w:szCs w:val="24"/>
                      <w:lang w:val="en-IN"/>
                    </w:rPr>
                  </w:pPr>
                </w:p>
              </w:tc>
            </w:tr>
          </w:tbl>
          <w:p w:rsidR="00A161F1" w:rsidRPr="00A161F1" w:rsidRDefault="00A161F1" w:rsidP="00A161F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4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161F1" w:rsidRPr="00A161F1" w:rsidRDefault="00A161F1" w:rsidP="00A161F1">
            <w:pPr>
              <w:spacing w:line="360" w:lineRule="auto"/>
              <w:rPr>
                <w:sz w:val="24"/>
                <w:szCs w:val="24"/>
              </w:rPr>
            </w:pPr>
            <w:r w:rsidRPr="00A161F1">
              <w:rPr>
                <w:sz w:val="24"/>
                <w:szCs w:val="24"/>
              </w:rPr>
              <w:t>1.Use nested loops: outer loop for rows, inner loop for printing symbols or numbers.</w:t>
            </w:r>
          </w:p>
          <w:p w:rsidR="00A161F1" w:rsidRPr="00A161F1" w:rsidRDefault="00A161F1" w:rsidP="00A161F1">
            <w:pPr>
              <w:spacing w:line="360" w:lineRule="auto"/>
              <w:rPr>
                <w:sz w:val="24"/>
                <w:szCs w:val="24"/>
              </w:rPr>
            </w:pPr>
          </w:p>
          <w:p w:rsidR="00A161F1" w:rsidRPr="00A161F1" w:rsidRDefault="00A161F1" w:rsidP="00A161F1">
            <w:pPr>
              <w:spacing w:line="360" w:lineRule="auto"/>
              <w:rPr>
                <w:sz w:val="24"/>
                <w:szCs w:val="24"/>
              </w:rPr>
            </w:pPr>
            <w:r w:rsidRPr="00A161F1">
              <w:rPr>
                <w:sz w:val="24"/>
                <w:szCs w:val="24"/>
              </w:rPr>
              <w:t xml:space="preserve">2.Call </w:t>
            </w:r>
            <w:proofErr w:type="spellStart"/>
            <w:proofErr w:type="gramStart"/>
            <w:r w:rsidRPr="00A161F1">
              <w:rPr>
                <w:sz w:val="24"/>
                <w:szCs w:val="24"/>
              </w:rPr>
              <w:t>displayTitle</w:t>
            </w:r>
            <w:proofErr w:type="spellEnd"/>
            <w:r w:rsidRPr="00A161F1">
              <w:rPr>
                <w:sz w:val="24"/>
                <w:szCs w:val="24"/>
              </w:rPr>
              <w:t>(</w:t>
            </w:r>
            <w:proofErr w:type="gramEnd"/>
            <w:r w:rsidRPr="00A161F1">
              <w:rPr>
                <w:sz w:val="24"/>
                <w:szCs w:val="24"/>
              </w:rPr>
              <w:t>) before printing the pattern for proper formatting</w:t>
            </w:r>
          </w:p>
          <w:p w:rsidR="00A161F1" w:rsidRPr="00A161F1" w:rsidRDefault="00A161F1" w:rsidP="00A161F1">
            <w:pPr>
              <w:spacing w:line="360" w:lineRule="auto"/>
              <w:rPr>
                <w:sz w:val="24"/>
                <w:szCs w:val="24"/>
              </w:rPr>
            </w:pPr>
          </w:p>
          <w:p w:rsidR="00A161F1" w:rsidRPr="00A161F1" w:rsidRDefault="00A161F1" w:rsidP="00A161F1">
            <w:pPr>
              <w:spacing w:line="360" w:lineRule="auto"/>
              <w:rPr>
                <w:sz w:val="24"/>
                <w:szCs w:val="24"/>
              </w:rPr>
            </w:pPr>
            <w:r w:rsidRPr="00A161F1">
              <w:rPr>
                <w:sz w:val="24"/>
                <w:szCs w:val="24"/>
              </w:rPr>
              <w:t>3.Implemented the method in both subclasses</w:t>
            </w:r>
          </w:p>
        </w:tc>
      </w:tr>
    </w:tbl>
    <w:p w:rsidR="00A161F1" w:rsidRDefault="00A161F1">
      <w:pPr>
        <w:rPr>
          <w:b/>
          <w:bCs/>
          <w:sz w:val="24"/>
          <w:szCs w:val="24"/>
          <w:u w:val="single"/>
        </w:rPr>
      </w:pPr>
    </w:p>
    <w:p w:rsidR="006352C4" w:rsidRDefault="006352C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IMPORTANT POINTS:</w:t>
      </w:r>
    </w:p>
    <w:p w:rsidR="00B42D41" w:rsidRDefault="00B42D41" w:rsidP="00B42D41">
      <w:pPr>
        <w:rPr>
          <w:b/>
          <w:bCs/>
          <w:sz w:val="24"/>
          <w:szCs w:val="24"/>
          <w:u w:val="single"/>
        </w:rPr>
      </w:pPr>
    </w:p>
    <w:p w:rsidR="00B42D41" w:rsidRPr="00B42D41" w:rsidRDefault="00B42D41" w:rsidP="009D01FF">
      <w:pPr>
        <w:spacing w:line="36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1.</w:t>
      </w:r>
      <w:r w:rsidRPr="00B42D41">
        <w:rPr>
          <w:sz w:val="24"/>
          <w:szCs w:val="24"/>
          <w:lang w:val="en-IN"/>
        </w:rPr>
        <w:t xml:space="preserve">PatternPrinter is an abstract class with an abstract method </w:t>
      </w:r>
      <w:proofErr w:type="spellStart"/>
      <w:proofErr w:type="gramStart"/>
      <w:r w:rsidRPr="00B42D41">
        <w:rPr>
          <w:sz w:val="24"/>
          <w:szCs w:val="24"/>
          <w:lang w:val="en-IN"/>
        </w:rPr>
        <w:t>printPattern</w:t>
      </w:r>
      <w:proofErr w:type="spellEnd"/>
      <w:r w:rsidRPr="00B42D41">
        <w:rPr>
          <w:sz w:val="24"/>
          <w:szCs w:val="24"/>
          <w:lang w:val="en-IN"/>
        </w:rPr>
        <w:t>(</w:t>
      </w:r>
      <w:proofErr w:type="gramEnd"/>
      <w:r w:rsidRPr="00B42D41">
        <w:rPr>
          <w:sz w:val="24"/>
          <w:szCs w:val="24"/>
          <w:lang w:val="en-IN"/>
        </w:rPr>
        <w:t>int n).</w:t>
      </w:r>
    </w:p>
    <w:p w:rsidR="00B42D41" w:rsidRPr="00B42D41" w:rsidRDefault="00B42D41" w:rsidP="009D01FF">
      <w:pPr>
        <w:spacing w:line="36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2.</w:t>
      </w:r>
      <w:r w:rsidRPr="00B42D41">
        <w:rPr>
          <w:sz w:val="24"/>
          <w:szCs w:val="24"/>
          <w:lang w:val="en-IN"/>
        </w:rPr>
        <w:t xml:space="preserve">It also has a concrete method </w:t>
      </w:r>
      <w:proofErr w:type="spellStart"/>
      <w:proofErr w:type="gramStart"/>
      <w:r w:rsidRPr="00B42D41">
        <w:rPr>
          <w:sz w:val="24"/>
          <w:szCs w:val="24"/>
          <w:lang w:val="en-IN"/>
        </w:rPr>
        <w:t>displayTitle</w:t>
      </w:r>
      <w:proofErr w:type="spellEnd"/>
      <w:r w:rsidRPr="00B42D41">
        <w:rPr>
          <w:sz w:val="24"/>
          <w:szCs w:val="24"/>
          <w:lang w:val="en-IN"/>
        </w:rPr>
        <w:t>(</w:t>
      </w:r>
      <w:proofErr w:type="gramEnd"/>
      <w:r w:rsidRPr="00B42D41">
        <w:rPr>
          <w:sz w:val="24"/>
          <w:szCs w:val="24"/>
          <w:lang w:val="en-IN"/>
        </w:rPr>
        <w:t>String title) to print a title.</w:t>
      </w:r>
    </w:p>
    <w:p w:rsidR="00B42D41" w:rsidRPr="00B42D41" w:rsidRDefault="00B42D41" w:rsidP="009D01FF">
      <w:pPr>
        <w:spacing w:line="36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3.</w:t>
      </w:r>
      <w:r w:rsidRPr="00B42D41">
        <w:rPr>
          <w:sz w:val="24"/>
          <w:szCs w:val="24"/>
          <w:lang w:val="en-IN"/>
        </w:rPr>
        <w:t xml:space="preserve">StarPattern and </w:t>
      </w:r>
      <w:proofErr w:type="spellStart"/>
      <w:r w:rsidRPr="00B42D41">
        <w:rPr>
          <w:sz w:val="24"/>
          <w:szCs w:val="24"/>
          <w:lang w:val="en-IN"/>
        </w:rPr>
        <w:t>NumberPattern</w:t>
      </w:r>
      <w:proofErr w:type="spellEnd"/>
      <w:r w:rsidRPr="00B42D41">
        <w:rPr>
          <w:sz w:val="24"/>
          <w:szCs w:val="24"/>
          <w:lang w:val="en-IN"/>
        </w:rPr>
        <w:t xml:space="preserve"> extend </w:t>
      </w:r>
      <w:proofErr w:type="spellStart"/>
      <w:r w:rsidRPr="00B42D41">
        <w:rPr>
          <w:sz w:val="24"/>
          <w:szCs w:val="24"/>
          <w:lang w:val="en-IN"/>
        </w:rPr>
        <w:t>PatternPrinter</w:t>
      </w:r>
      <w:proofErr w:type="spellEnd"/>
      <w:r w:rsidRPr="00B42D41">
        <w:rPr>
          <w:sz w:val="24"/>
          <w:szCs w:val="24"/>
          <w:lang w:val="en-IN"/>
        </w:rPr>
        <w:t xml:space="preserve"> and implement </w:t>
      </w:r>
      <w:proofErr w:type="spellStart"/>
      <w:proofErr w:type="gramStart"/>
      <w:r w:rsidRPr="00B42D41">
        <w:rPr>
          <w:sz w:val="24"/>
          <w:szCs w:val="24"/>
          <w:lang w:val="en-IN"/>
        </w:rPr>
        <w:t>printPattern</w:t>
      </w:r>
      <w:proofErr w:type="spellEnd"/>
      <w:r w:rsidRPr="00B42D41">
        <w:rPr>
          <w:sz w:val="24"/>
          <w:szCs w:val="24"/>
          <w:lang w:val="en-IN"/>
        </w:rPr>
        <w:t>(</w:t>
      </w:r>
      <w:proofErr w:type="gramEnd"/>
      <w:r w:rsidRPr="00B42D41">
        <w:rPr>
          <w:sz w:val="24"/>
          <w:szCs w:val="24"/>
          <w:lang w:val="en-IN"/>
        </w:rPr>
        <w:t>).</w:t>
      </w:r>
    </w:p>
    <w:p w:rsidR="00B42D41" w:rsidRPr="00B42D41" w:rsidRDefault="00B42D41" w:rsidP="009D01FF">
      <w:pPr>
        <w:spacing w:line="36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4.</w:t>
      </w:r>
      <w:r w:rsidRPr="00B42D41">
        <w:rPr>
          <w:sz w:val="24"/>
          <w:szCs w:val="24"/>
          <w:lang w:val="en-IN"/>
        </w:rPr>
        <w:t>StarPattern prints a right-angled triangle using "*" characters.</w:t>
      </w:r>
    </w:p>
    <w:p w:rsidR="00A161F1" w:rsidRDefault="00A161F1">
      <w:pPr>
        <w:rPr>
          <w:b/>
          <w:bCs/>
          <w:sz w:val="24"/>
          <w:szCs w:val="24"/>
          <w:u w:val="single"/>
        </w:rPr>
      </w:pPr>
    </w:p>
    <w:p w:rsidR="006352C4" w:rsidRDefault="006352C4">
      <w:pPr>
        <w:rPr>
          <w:b/>
          <w:bCs/>
          <w:sz w:val="24"/>
          <w:szCs w:val="24"/>
          <w:u w:val="single"/>
        </w:rPr>
      </w:pPr>
    </w:p>
    <w:p w:rsidR="00416425" w:rsidRDefault="00416425">
      <w:pPr>
        <w:rPr>
          <w:b/>
          <w:bCs/>
          <w:sz w:val="24"/>
          <w:szCs w:val="24"/>
          <w:u w:val="single"/>
        </w:rPr>
      </w:pPr>
    </w:p>
    <w:p w:rsidR="00416425" w:rsidRDefault="00416425">
      <w:pPr>
        <w:rPr>
          <w:b/>
          <w:bCs/>
          <w:sz w:val="24"/>
          <w:szCs w:val="24"/>
          <w:u w:val="single"/>
        </w:rPr>
      </w:pPr>
    </w:p>
    <w:p w:rsidR="00416425" w:rsidRDefault="00416425">
      <w:pPr>
        <w:rPr>
          <w:b/>
          <w:bCs/>
          <w:sz w:val="24"/>
          <w:szCs w:val="24"/>
          <w:u w:val="single"/>
        </w:rPr>
      </w:pPr>
    </w:p>
    <w:p w:rsidR="00402570" w:rsidRDefault="00402570" w:rsidP="00402570">
      <w:pPr>
        <w:rPr>
          <w:b/>
          <w:bCs/>
          <w:sz w:val="24"/>
          <w:szCs w:val="24"/>
          <w:u w:val="single"/>
        </w:rPr>
      </w:pPr>
    </w:p>
    <w:p w:rsidR="00416425" w:rsidRDefault="00416425" w:rsidP="00402570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WEEK – 8</w:t>
      </w:r>
      <w:r>
        <w:rPr>
          <w:b/>
          <w:bCs/>
          <w:sz w:val="24"/>
          <w:szCs w:val="24"/>
          <w:u w:val="single"/>
        </w:rPr>
        <w:br/>
      </w:r>
    </w:p>
    <w:p w:rsidR="00416425" w:rsidRDefault="0041642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PROGRAM-1:</w:t>
      </w:r>
      <w:r>
        <w:rPr>
          <w:b/>
          <w:bCs/>
          <w:sz w:val="24"/>
          <w:szCs w:val="24"/>
          <w:u w:val="single"/>
        </w:rPr>
        <w:br/>
      </w:r>
    </w:p>
    <w:p w:rsidR="009D01FF" w:rsidRDefault="00416425" w:rsidP="009D01FF">
      <w:pPr>
        <w:spacing w:line="360" w:lineRule="auto"/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 xml:space="preserve">AIM: </w:t>
      </w:r>
      <w:proofErr w:type="gramStart"/>
      <w:r w:rsidRPr="00416425">
        <w:rPr>
          <w:sz w:val="24"/>
          <w:szCs w:val="24"/>
        </w:rPr>
        <w:t>Write  a</w:t>
      </w:r>
      <w:proofErr w:type="gramEnd"/>
      <w:r w:rsidRPr="00416425">
        <w:rPr>
          <w:sz w:val="24"/>
          <w:szCs w:val="24"/>
        </w:rPr>
        <w:t xml:space="preserve"> java program shape with get </w:t>
      </w:r>
      <w:proofErr w:type="gramStart"/>
      <w:r w:rsidRPr="00416425">
        <w:rPr>
          <w:sz w:val="24"/>
          <w:szCs w:val="24"/>
        </w:rPr>
        <w:t>perimeter()  method</w:t>
      </w:r>
      <w:proofErr w:type="gramEnd"/>
      <w:r w:rsidRPr="00416425">
        <w:rPr>
          <w:sz w:val="24"/>
          <w:szCs w:val="24"/>
        </w:rPr>
        <w:t xml:space="preserve"> </w:t>
      </w:r>
      <w:proofErr w:type="gramStart"/>
      <w:r w:rsidRPr="00416425">
        <w:rPr>
          <w:sz w:val="24"/>
          <w:szCs w:val="24"/>
        </w:rPr>
        <w:t>and  create</w:t>
      </w:r>
      <w:proofErr w:type="gramEnd"/>
      <w:r w:rsidRPr="00416425">
        <w:rPr>
          <w:sz w:val="24"/>
          <w:szCs w:val="24"/>
        </w:rPr>
        <w:t xml:space="preserve"> three class rectangle circle triangle that implement the shape interface and implement the get perimeter for all the 3 classes.</w:t>
      </w:r>
    </w:p>
    <w:p w:rsidR="00402570" w:rsidRDefault="00402570" w:rsidP="009D01FF">
      <w:pPr>
        <w:spacing w:line="360" w:lineRule="auto"/>
        <w:rPr>
          <w:sz w:val="24"/>
          <w:szCs w:val="24"/>
        </w:rPr>
      </w:pPr>
    </w:p>
    <w:p w:rsidR="009D01FF" w:rsidRDefault="009D01FF" w:rsidP="009D01FF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CLASS DIAGRAM:</w:t>
      </w:r>
    </w:p>
    <w:tbl>
      <w:tblPr>
        <w:tblStyle w:val="TableGrid"/>
        <w:tblpPr w:leftFromText="180" w:rightFromText="180" w:vertAnchor="text" w:horzAnchor="margin" w:tblpXSpec="center" w:tblpY="911"/>
        <w:tblW w:w="0" w:type="auto"/>
        <w:tblLook w:val="04A0" w:firstRow="1" w:lastRow="0" w:firstColumn="1" w:lastColumn="0" w:noHBand="0" w:noVBand="1"/>
      </w:tblPr>
      <w:tblGrid>
        <w:gridCol w:w="3045"/>
      </w:tblGrid>
      <w:tr w:rsidR="009D01FF" w:rsidRPr="00F079D6" w:rsidTr="00402570">
        <w:trPr>
          <w:trHeight w:val="307"/>
        </w:trPr>
        <w:tc>
          <w:tcPr>
            <w:tcW w:w="3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D01FF" w:rsidRPr="00F079D6" w:rsidRDefault="009D01FF" w:rsidP="00402570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F079D6">
              <w:rPr>
                <w:b/>
                <w:bCs/>
                <w:sz w:val="24"/>
                <w:szCs w:val="24"/>
                <w:u w:val="single"/>
              </w:rPr>
              <w:t>&lt;&lt;interface &gt;&gt;                                    SHAPE</w:t>
            </w:r>
          </w:p>
        </w:tc>
      </w:tr>
      <w:tr w:rsidR="009D01FF" w:rsidRPr="00F079D6" w:rsidTr="00402570">
        <w:trPr>
          <w:trHeight w:val="564"/>
        </w:trPr>
        <w:tc>
          <w:tcPr>
            <w:tcW w:w="3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D01FF" w:rsidRPr="00F079D6" w:rsidRDefault="009D01FF" w:rsidP="00402570">
            <w:pPr>
              <w:spacing w:line="360" w:lineRule="auto"/>
              <w:rPr>
                <w:sz w:val="24"/>
                <w:szCs w:val="24"/>
              </w:rPr>
            </w:pPr>
            <w:r w:rsidRPr="00F079D6">
              <w:rPr>
                <w:sz w:val="24"/>
                <w:szCs w:val="24"/>
              </w:rPr>
              <w:t xml:space="preserve">   + </w:t>
            </w:r>
            <w:proofErr w:type="spellStart"/>
            <w:proofErr w:type="gramStart"/>
            <w:r w:rsidRPr="00F079D6">
              <w:rPr>
                <w:sz w:val="24"/>
                <w:szCs w:val="24"/>
              </w:rPr>
              <w:t>getPerimeter</w:t>
            </w:r>
            <w:proofErr w:type="spellEnd"/>
            <w:r w:rsidRPr="00F079D6">
              <w:rPr>
                <w:sz w:val="24"/>
                <w:szCs w:val="24"/>
              </w:rPr>
              <w:t>(</w:t>
            </w:r>
            <w:proofErr w:type="gramEnd"/>
            <w:r w:rsidRPr="00F079D6">
              <w:rPr>
                <w:sz w:val="24"/>
                <w:szCs w:val="24"/>
              </w:rPr>
              <w:t>): double</w:t>
            </w:r>
          </w:p>
        </w:tc>
      </w:tr>
    </w:tbl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p w:rsidR="00402570" w:rsidRDefault="00402570" w:rsidP="009D01FF">
      <w:pPr>
        <w:rPr>
          <w:b/>
          <w:bCs/>
          <w:sz w:val="24"/>
          <w:szCs w:val="24"/>
          <w:u w:val="single"/>
        </w:rPr>
      </w:pPr>
    </w:p>
    <w:p w:rsidR="00402570" w:rsidRDefault="00402570" w:rsidP="009D01FF">
      <w:pPr>
        <w:rPr>
          <w:b/>
          <w:bCs/>
          <w:sz w:val="24"/>
          <w:szCs w:val="24"/>
          <w:u w:val="single"/>
        </w:rPr>
      </w:pPr>
    </w:p>
    <w:p w:rsidR="00402570" w:rsidRDefault="00402570" w:rsidP="009D01FF">
      <w:pPr>
        <w:rPr>
          <w:b/>
          <w:bCs/>
          <w:sz w:val="24"/>
          <w:szCs w:val="24"/>
          <w:u w:val="single"/>
        </w:rPr>
      </w:pPr>
    </w:p>
    <w:p w:rsidR="00402570" w:rsidRDefault="00402570" w:rsidP="009D01FF">
      <w:pPr>
        <w:rPr>
          <w:b/>
          <w:bCs/>
          <w:sz w:val="24"/>
          <w:szCs w:val="24"/>
          <w:u w:val="single"/>
        </w:rPr>
      </w:pPr>
    </w:p>
    <w:p w:rsidR="00402570" w:rsidRDefault="00402570" w:rsidP="009D01FF">
      <w:pPr>
        <w:rPr>
          <w:b/>
          <w:bCs/>
          <w:sz w:val="24"/>
          <w:szCs w:val="24"/>
          <w:u w:val="single"/>
        </w:rPr>
      </w:pPr>
    </w:p>
    <w:p w:rsidR="009D01FF" w:rsidRPr="00F079D6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Pr="00F079D6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Pr="00F079D6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Pr="00F079D6" w:rsidRDefault="009D01FF" w:rsidP="009D01FF">
      <w:pPr>
        <w:rPr>
          <w:b/>
          <w:bCs/>
          <w:sz w:val="24"/>
          <w:szCs w:val="24"/>
          <w:u w:val="single"/>
        </w:rPr>
      </w:pPr>
      <w:r w:rsidRPr="00F079D6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37FB0F6" wp14:editId="04B4BDB0">
                <wp:simplePos x="0" y="0"/>
                <wp:positionH relativeFrom="column">
                  <wp:posOffset>810260</wp:posOffset>
                </wp:positionH>
                <wp:positionV relativeFrom="paragraph">
                  <wp:posOffset>219710</wp:posOffset>
                </wp:positionV>
                <wp:extent cx="1489075" cy="1464945"/>
                <wp:effectExtent l="0" t="38100" r="53975" b="20955"/>
                <wp:wrapNone/>
                <wp:docPr id="1186820371" name="Straight Arrow Connector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89075" cy="1464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79FE42" id="Straight Arrow Connector 24" o:spid="_x0000_s1026" type="#_x0000_t32" style="position:absolute;margin-left:63.8pt;margin-top:17.3pt;width:117.25pt;height:115.35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  <w:r w:rsidRPr="00F079D6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4DDC734" wp14:editId="6B2FED8E">
                <wp:simplePos x="0" y="0"/>
                <wp:positionH relativeFrom="column">
                  <wp:posOffset>3376930</wp:posOffset>
                </wp:positionH>
                <wp:positionV relativeFrom="paragraph">
                  <wp:posOffset>234315</wp:posOffset>
                </wp:positionV>
                <wp:extent cx="1590040" cy="1146175"/>
                <wp:effectExtent l="38100" t="38100" r="29210" b="34925"/>
                <wp:wrapNone/>
                <wp:docPr id="246825165" name="Straight Arrow Connector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589405" cy="1146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EF490E" id="Straight Arrow Connector 23" o:spid="_x0000_s1026" type="#_x0000_t32" style="position:absolute;margin-left:265.9pt;margin-top:18.45pt;width:125.2pt;height:90.25pt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  <w:r w:rsidRPr="00F079D6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8B94E5C" wp14:editId="67FFD6F1">
                <wp:simplePos x="0" y="0"/>
                <wp:positionH relativeFrom="column">
                  <wp:posOffset>2832735</wp:posOffset>
                </wp:positionH>
                <wp:positionV relativeFrom="paragraph">
                  <wp:posOffset>259080</wp:posOffset>
                </wp:positionV>
                <wp:extent cx="45720" cy="1668780"/>
                <wp:effectExtent l="76200" t="38100" r="49530" b="26670"/>
                <wp:wrapNone/>
                <wp:docPr id="1939950569" name="Straight Arrow Connector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5085" cy="1668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01BA42" id="Straight Arrow Connector 22" o:spid="_x0000_s1026" type="#_x0000_t32" style="position:absolute;margin-left:223.05pt;margin-top:20.4pt;width:3.6pt;height:131.4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  <w:r w:rsidRPr="00F079D6">
        <w:rPr>
          <w:b/>
          <w:bCs/>
          <w:sz w:val="24"/>
          <w:szCs w:val="24"/>
          <w:u w:val="single"/>
        </w:rPr>
        <w:t xml:space="preserve"> </w:t>
      </w:r>
    </w:p>
    <w:p w:rsidR="009D01FF" w:rsidRPr="00F079D6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Pr="00F079D6" w:rsidRDefault="009D01FF" w:rsidP="009D01FF">
      <w:pPr>
        <w:rPr>
          <w:b/>
          <w:bCs/>
          <w:sz w:val="24"/>
          <w:szCs w:val="24"/>
          <w:u w:val="single"/>
        </w:rPr>
      </w:pPr>
      <w:r w:rsidRPr="00F079D6">
        <w:rPr>
          <w:b/>
          <w:bCs/>
          <w:sz w:val="24"/>
          <w:szCs w:val="24"/>
          <w:u w:val="single"/>
        </w:rPr>
        <w:t xml:space="preserve">                                    </w:t>
      </w:r>
    </w:p>
    <w:p w:rsidR="009D01FF" w:rsidRPr="00F079D6" w:rsidRDefault="009D01FF" w:rsidP="009D01FF">
      <w:pPr>
        <w:rPr>
          <w:b/>
          <w:bCs/>
          <w:sz w:val="24"/>
          <w:szCs w:val="24"/>
          <w:u w:val="single"/>
          <w:lang w:val="en-IN"/>
        </w:rPr>
      </w:pPr>
    </w:p>
    <w:tbl>
      <w:tblPr>
        <w:tblStyle w:val="TableGrid"/>
        <w:tblpPr w:leftFromText="180" w:rightFromText="180" w:vertAnchor="text" w:horzAnchor="margin" w:tblpY="1617"/>
        <w:tblW w:w="0" w:type="auto"/>
        <w:tblLook w:val="04A0" w:firstRow="1" w:lastRow="0" w:firstColumn="1" w:lastColumn="0" w:noHBand="0" w:noVBand="1"/>
      </w:tblPr>
      <w:tblGrid>
        <w:gridCol w:w="2394"/>
      </w:tblGrid>
      <w:tr w:rsidR="009D01FF" w:rsidRPr="00F079D6" w:rsidTr="001B71E6">
        <w:trPr>
          <w:trHeight w:val="556"/>
        </w:trPr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D01FF" w:rsidRPr="00F079D6" w:rsidRDefault="009D01FF" w:rsidP="001B71E6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F079D6">
              <w:rPr>
                <w:b/>
                <w:bCs/>
                <w:sz w:val="24"/>
                <w:szCs w:val="24"/>
                <w:u w:val="single"/>
              </w:rPr>
              <w:t>Rectangle</w:t>
            </w:r>
          </w:p>
        </w:tc>
      </w:tr>
      <w:tr w:rsidR="009D01FF" w:rsidRPr="00F079D6" w:rsidTr="001B71E6">
        <w:trPr>
          <w:trHeight w:val="975"/>
        </w:trPr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D01FF" w:rsidRPr="00F079D6" w:rsidRDefault="009D01FF" w:rsidP="001B71E6">
            <w:pPr>
              <w:spacing w:line="360" w:lineRule="auto"/>
              <w:rPr>
                <w:sz w:val="24"/>
                <w:szCs w:val="24"/>
              </w:rPr>
            </w:pPr>
            <w:r w:rsidRPr="00F079D6">
              <w:rPr>
                <w:sz w:val="24"/>
                <w:szCs w:val="24"/>
              </w:rPr>
              <w:t>- length: double</w:t>
            </w:r>
          </w:p>
          <w:p w:rsidR="009D01FF" w:rsidRPr="00F079D6" w:rsidRDefault="009D01FF" w:rsidP="001B71E6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F079D6">
              <w:rPr>
                <w:sz w:val="24"/>
                <w:szCs w:val="24"/>
              </w:rPr>
              <w:t>- width: double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2015"/>
        <w:tblW w:w="0" w:type="auto"/>
        <w:tblLook w:val="04A0" w:firstRow="1" w:lastRow="0" w:firstColumn="1" w:lastColumn="0" w:noHBand="0" w:noVBand="1"/>
      </w:tblPr>
      <w:tblGrid>
        <w:gridCol w:w="2472"/>
      </w:tblGrid>
      <w:tr w:rsidR="009D01FF" w:rsidRPr="00F079D6" w:rsidTr="001B71E6">
        <w:trPr>
          <w:trHeight w:val="559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D01FF" w:rsidRPr="00F079D6" w:rsidRDefault="009D01FF" w:rsidP="001B71E6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F079D6">
              <w:rPr>
                <w:b/>
                <w:bCs/>
                <w:sz w:val="24"/>
                <w:szCs w:val="24"/>
                <w:u w:val="single"/>
              </w:rPr>
              <w:t>Circle</w:t>
            </w:r>
          </w:p>
        </w:tc>
      </w:tr>
      <w:tr w:rsidR="009D01FF" w:rsidRPr="00F079D6" w:rsidTr="001B71E6">
        <w:trPr>
          <w:trHeight w:val="981"/>
        </w:trPr>
        <w:tc>
          <w:tcPr>
            <w:tcW w:w="2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D01FF" w:rsidRPr="00F079D6" w:rsidRDefault="009D01FF" w:rsidP="001B71E6">
            <w:pPr>
              <w:spacing w:line="360" w:lineRule="auto"/>
              <w:rPr>
                <w:sz w:val="24"/>
                <w:szCs w:val="24"/>
              </w:rPr>
            </w:pPr>
            <w:r w:rsidRPr="00F079D6">
              <w:rPr>
                <w:sz w:val="24"/>
                <w:szCs w:val="24"/>
              </w:rPr>
              <w:t>- radius: double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3605"/>
        <w:tblW w:w="0" w:type="auto"/>
        <w:tblLook w:val="04A0" w:firstRow="1" w:lastRow="0" w:firstColumn="1" w:lastColumn="0" w:noHBand="0" w:noVBand="1"/>
      </w:tblPr>
      <w:tblGrid>
        <w:gridCol w:w="2394"/>
      </w:tblGrid>
      <w:tr w:rsidR="009D01FF" w:rsidRPr="00F079D6" w:rsidTr="001B71E6">
        <w:trPr>
          <w:trHeight w:val="975"/>
        </w:trPr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D01FF" w:rsidRPr="00F079D6" w:rsidRDefault="009D01FF" w:rsidP="001B71E6">
            <w:pPr>
              <w:spacing w:line="360" w:lineRule="auto"/>
              <w:rPr>
                <w:sz w:val="24"/>
                <w:szCs w:val="24"/>
              </w:rPr>
            </w:pPr>
            <w:r w:rsidRPr="00F079D6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F079D6">
              <w:rPr>
                <w:sz w:val="24"/>
                <w:szCs w:val="24"/>
              </w:rPr>
              <w:t>getPerimeter</w:t>
            </w:r>
            <w:proofErr w:type="spellEnd"/>
            <w:r w:rsidRPr="00F079D6">
              <w:rPr>
                <w:sz w:val="24"/>
                <w:szCs w:val="24"/>
              </w:rPr>
              <w:t>(</w:t>
            </w:r>
            <w:proofErr w:type="gramEnd"/>
            <w:r w:rsidRPr="00F079D6">
              <w:rPr>
                <w:sz w:val="24"/>
                <w:szCs w:val="24"/>
              </w:rPr>
              <w:t>): double</w:t>
            </w:r>
          </w:p>
        </w:tc>
      </w:tr>
    </w:tbl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pPr w:leftFromText="180" w:rightFromText="180" w:vertAnchor="text" w:horzAnchor="margin" w:tblpXSpec="right" w:tblpY="99"/>
        <w:tblW w:w="0" w:type="auto"/>
        <w:tblLook w:val="04A0" w:firstRow="1" w:lastRow="0" w:firstColumn="1" w:lastColumn="0" w:noHBand="0" w:noVBand="1"/>
      </w:tblPr>
      <w:tblGrid>
        <w:gridCol w:w="2394"/>
      </w:tblGrid>
      <w:tr w:rsidR="009D01FF" w:rsidRPr="00F079D6" w:rsidTr="001B71E6">
        <w:trPr>
          <w:trHeight w:val="556"/>
        </w:trPr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D01FF" w:rsidRPr="00F079D6" w:rsidRDefault="009D01FF" w:rsidP="001B71E6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F079D6">
              <w:rPr>
                <w:b/>
                <w:bCs/>
                <w:sz w:val="24"/>
                <w:szCs w:val="24"/>
                <w:u w:val="single"/>
              </w:rPr>
              <w:t>Triangle</w:t>
            </w:r>
          </w:p>
        </w:tc>
      </w:tr>
      <w:tr w:rsidR="009D01FF" w:rsidRPr="00F079D6" w:rsidTr="001B71E6">
        <w:trPr>
          <w:trHeight w:val="975"/>
        </w:trPr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D01FF" w:rsidRPr="00F079D6" w:rsidRDefault="009D01FF" w:rsidP="001B71E6">
            <w:pPr>
              <w:spacing w:line="360" w:lineRule="auto"/>
              <w:rPr>
                <w:sz w:val="24"/>
                <w:szCs w:val="24"/>
              </w:rPr>
            </w:pPr>
            <w:r w:rsidRPr="00F079D6">
              <w:rPr>
                <w:sz w:val="24"/>
                <w:szCs w:val="24"/>
              </w:rPr>
              <w:t xml:space="preserve">     - side1: double</w:t>
            </w:r>
          </w:p>
          <w:p w:rsidR="009D01FF" w:rsidRPr="00F079D6" w:rsidRDefault="009D01FF" w:rsidP="001B71E6">
            <w:pPr>
              <w:spacing w:line="360" w:lineRule="auto"/>
              <w:rPr>
                <w:sz w:val="24"/>
                <w:szCs w:val="24"/>
              </w:rPr>
            </w:pPr>
            <w:r w:rsidRPr="00F079D6">
              <w:rPr>
                <w:sz w:val="24"/>
                <w:szCs w:val="24"/>
              </w:rPr>
              <w:t xml:space="preserve">    - side 2: double</w:t>
            </w:r>
          </w:p>
          <w:p w:rsidR="009D01FF" w:rsidRPr="00F079D6" w:rsidRDefault="009D01FF" w:rsidP="001B71E6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F079D6">
              <w:rPr>
                <w:sz w:val="24"/>
                <w:szCs w:val="24"/>
              </w:rPr>
              <w:t xml:space="preserve">    - side 3: double</w:t>
            </w:r>
          </w:p>
        </w:tc>
      </w:tr>
    </w:tbl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pPr w:leftFromText="180" w:rightFromText="180" w:vertAnchor="text" w:horzAnchor="margin" w:tblpXSpec="right" w:tblpY="383"/>
        <w:tblW w:w="0" w:type="auto"/>
        <w:tblLook w:val="04A0" w:firstRow="1" w:lastRow="0" w:firstColumn="1" w:lastColumn="0" w:noHBand="0" w:noVBand="1"/>
      </w:tblPr>
      <w:tblGrid>
        <w:gridCol w:w="2394"/>
      </w:tblGrid>
      <w:tr w:rsidR="009D01FF" w:rsidRPr="00F079D6" w:rsidTr="001B71E6">
        <w:trPr>
          <w:trHeight w:val="975"/>
        </w:trPr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D01FF" w:rsidRPr="00F079D6" w:rsidRDefault="009D01FF" w:rsidP="001B71E6">
            <w:pPr>
              <w:spacing w:line="360" w:lineRule="auto"/>
              <w:rPr>
                <w:sz w:val="24"/>
                <w:szCs w:val="24"/>
              </w:rPr>
            </w:pPr>
            <w:r w:rsidRPr="00F079D6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F079D6">
              <w:rPr>
                <w:sz w:val="24"/>
                <w:szCs w:val="24"/>
              </w:rPr>
              <w:t>getPerimeter</w:t>
            </w:r>
            <w:proofErr w:type="spellEnd"/>
            <w:r w:rsidRPr="00F079D6">
              <w:rPr>
                <w:sz w:val="24"/>
                <w:szCs w:val="24"/>
              </w:rPr>
              <w:t>(</w:t>
            </w:r>
            <w:proofErr w:type="gramEnd"/>
            <w:r w:rsidRPr="00F079D6">
              <w:rPr>
                <w:sz w:val="24"/>
                <w:szCs w:val="24"/>
              </w:rPr>
              <w:t>): double</w:t>
            </w:r>
          </w:p>
        </w:tc>
      </w:tr>
    </w:tbl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pPr w:leftFromText="180" w:rightFromText="180" w:vertAnchor="text" w:horzAnchor="margin" w:tblpY="167"/>
        <w:tblW w:w="0" w:type="auto"/>
        <w:tblLook w:val="04A0" w:firstRow="1" w:lastRow="0" w:firstColumn="1" w:lastColumn="0" w:noHBand="0" w:noVBand="1"/>
      </w:tblPr>
      <w:tblGrid>
        <w:gridCol w:w="2394"/>
      </w:tblGrid>
      <w:tr w:rsidR="009D01FF" w:rsidRPr="00F079D6" w:rsidTr="001B71E6">
        <w:trPr>
          <w:trHeight w:val="975"/>
        </w:trPr>
        <w:tc>
          <w:tcPr>
            <w:tcW w:w="2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D01FF" w:rsidRPr="00F079D6" w:rsidRDefault="009D01FF" w:rsidP="001B71E6">
            <w:pPr>
              <w:spacing w:line="360" w:lineRule="auto"/>
              <w:rPr>
                <w:sz w:val="24"/>
                <w:szCs w:val="24"/>
              </w:rPr>
            </w:pPr>
            <w:r w:rsidRPr="00F079D6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F079D6">
              <w:rPr>
                <w:sz w:val="24"/>
                <w:szCs w:val="24"/>
              </w:rPr>
              <w:t>getPerimeter</w:t>
            </w:r>
            <w:proofErr w:type="spellEnd"/>
            <w:r w:rsidRPr="00F079D6">
              <w:rPr>
                <w:sz w:val="24"/>
                <w:szCs w:val="24"/>
              </w:rPr>
              <w:t>(</w:t>
            </w:r>
            <w:proofErr w:type="gramEnd"/>
            <w:r w:rsidRPr="00F079D6">
              <w:rPr>
                <w:sz w:val="24"/>
                <w:szCs w:val="24"/>
              </w:rPr>
              <w:t>): double</w:t>
            </w:r>
          </w:p>
        </w:tc>
      </w:tr>
    </w:tbl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Default="009D01FF" w:rsidP="009D01FF">
      <w:pPr>
        <w:rPr>
          <w:b/>
          <w:bCs/>
          <w:sz w:val="24"/>
          <w:szCs w:val="24"/>
          <w:u w:val="single"/>
        </w:rPr>
      </w:pPr>
    </w:p>
    <w:p w:rsidR="009D01FF" w:rsidRDefault="009D01FF" w:rsidP="009D01FF">
      <w:pPr>
        <w:spacing w:line="360" w:lineRule="auto"/>
        <w:rPr>
          <w:sz w:val="24"/>
          <w:szCs w:val="24"/>
        </w:rPr>
      </w:pPr>
    </w:p>
    <w:p w:rsidR="009D01FF" w:rsidRDefault="009D01FF" w:rsidP="009D01FF">
      <w:pPr>
        <w:spacing w:line="360" w:lineRule="auto"/>
        <w:rPr>
          <w:sz w:val="24"/>
          <w:szCs w:val="24"/>
        </w:rPr>
      </w:pPr>
    </w:p>
    <w:p w:rsidR="009D01FF" w:rsidRDefault="009D01FF" w:rsidP="009D01FF">
      <w:pPr>
        <w:spacing w:line="360" w:lineRule="auto"/>
        <w:rPr>
          <w:sz w:val="24"/>
          <w:szCs w:val="24"/>
        </w:rPr>
      </w:pPr>
    </w:p>
    <w:p w:rsidR="009D01FF" w:rsidRDefault="009D01FF" w:rsidP="009D01FF">
      <w:pPr>
        <w:spacing w:line="360" w:lineRule="auto"/>
        <w:rPr>
          <w:sz w:val="24"/>
          <w:szCs w:val="24"/>
        </w:rPr>
      </w:pPr>
    </w:p>
    <w:p w:rsidR="009D01FF" w:rsidRDefault="009D01FF" w:rsidP="009D01FF">
      <w:pPr>
        <w:spacing w:line="360" w:lineRule="auto"/>
        <w:rPr>
          <w:sz w:val="24"/>
          <w:szCs w:val="24"/>
        </w:rPr>
      </w:pPr>
    </w:p>
    <w:p w:rsidR="009D01FF" w:rsidRDefault="009D01FF" w:rsidP="009D01FF">
      <w:pPr>
        <w:spacing w:line="360" w:lineRule="auto"/>
        <w:rPr>
          <w:sz w:val="24"/>
          <w:szCs w:val="24"/>
        </w:rPr>
      </w:pPr>
    </w:p>
    <w:p w:rsidR="009D01FF" w:rsidRDefault="009D01FF" w:rsidP="009D01FF">
      <w:pPr>
        <w:spacing w:line="360" w:lineRule="auto"/>
        <w:rPr>
          <w:sz w:val="24"/>
          <w:szCs w:val="24"/>
        </w:rPr>
      </w:pPr>
    </w:p>
    <w:p w:rsidR="009D01FF" w:rsidRDefault="009D01FF" w:rsidP="009D01FF">
      <w:pPr>
        <w:spacing w:line="360" w:lineRule="auto"/>
        <w:rPr>
          <w:sz w:val="24"/>
          <w:szCs w:val="24"/>
        </w:rPr>
      </w:pPr>
    </w:p>
    <w:p w:rsidR="00402570" w:rsidRDefault="00402570" w:rsidP="00416425">
      <w:pPr>
        <w:spacing w:line="360" w:lineRule="auto"/>
        <w:rPr>
          <w:sz w:val="24"/>
          <w:szCs w:val="24"/>
        </w:rPr>
      </w:pPr>
    </w:p>
    <w:p w:rsidR="00416425" w:rsidRDefault="00416425" w:rsidP="00416425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CODE:</w:t>
      </w:r>
    </w:p>
    <w:p w:rsidR="009D01FF" w:rsidRDefault="009D01FF" w:rsidP="00416425">
      <w:pPr>
        <w:spacing w:line="360" w:lineRule="auto"/>
        <w:rPr>
          <w:b/>
          <w:bCs/>
          <w:sz w:val="24"/>
          <w:szCs w:val="24"/>
          <w:u w:val="single"/>
        </w:rPr>
      </w:pPr>
      <w:r w:rsidRPr="009D01FF">
        <w:rPr>
          <w:b/>
          <w:bCs/>
          <w:sz w:val="24"/>
          <w:szCs w:val="24"/>
          <w:u w:val="single"/>
        </w:rPr>
        <w:drawing>
          <wp:inline distT="0" distB="0" distL="0" distR="0" wp14:anchorId="089AF50C" wp14:editId="5B94DCD4">
            <wp:extent cx="5687219" cy="8164064"/>
            <wp:effectExtent l="0" t="0" r="8890" b="8890"/>
            <wp:docPr id="9327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151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416425" w:rsidRDefault="0041642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OUTPUT:</w:t>
      </w: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F079D6" w:rsidRDefault="00F079D6">
      <w:pPr>
        <w:rPr>
          <w:b/>
          <w:bCs/>
          <w:sz w:val="24"/>
          <w:szCs w:val="24"/>
          <w:u w:val="single"/>
        </w:rPr>
      </w:pPr>
      <w:r w:rsidRPr="00F079D6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E22ADFA" wp14:editId="54FB942C">
            <wp:extent cx="4458322" cy="2105319"/>
            <wp:effectExtent l="0" t="0" r="0" b="9525"/>
            <wp:docPr id="86184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407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416425" w:rsidRDefault="0041642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ERRORS:</w:t>
      </w:r>
    </w:p>
    <w:p w:rsidR="00F079D6" w:rsidRDefault="00F079D6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W w:w="9296" w:type="dxa"/>
        <w:tblLook w:val="04A0" w:firstRow="1" w:lastRow="0" w:firstColumn="1" w:lastColumn="0" w:noHBand="0" w:noVBand="1"/>
      </w:tblPr>
      <w:tblGrid>
        <w:gridCol w:w="4648"/>
        <w:gridCol w:w="4648"/>
      </w:tblGrid>
      <w:tr w:rsidR="00F079D6" w:rsidTr="00F079D6">
        <w:trPr>
          <w:trHeight w:val="166"/>
        </w:trPr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79D6" w:rsidRDefault="00F079D6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              Code error</w:t>
            </w:r>
          </w:p>
        </w:tc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79D6" w:rsidRDefault="00F079D6" w:rsidP="00242F39">
            <w:pPr>
              <w:pStyle w:val="ListParagraph"/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Code rectification</w:t>
            </w:r>
          </w:p>
        </w:tc>
      </w:tr>
      <w:tr w:rsidR="00F079D6" w:rsidTr="00F079D6">
        <w:trPr>
          <w:trHeight w:val="1363"/>
        </w:trPr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79D6" w:rsidRDefault="00F079D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Missed </w:t>
            </w:r>
            <w:proofErr w:type="spellStart"/>
            <w:r>
              <w:rPr>
                <w:sz w:val="24"/>
                <w:szCs w:val="24"/>
              </w:rPr>
              <w:t>Math.PI</w:t>
            </w:r>
            <w:proofErr w:type="spellEnd"/>
            <w:r>
              <w:rPr>
                <w:sz w:val="24"/>
                <w:szCs w:val="24"/>
              </w:rPr>
              <w:t xml:space="preserve"> in Circle perimeter,</w:t>
            </w:r>
          </w:p>
          <w:p w:rsidR="00F079D6" w:rsidRDefault="00F079D6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2.Did not give meaningful class name.</w:t>
            </w:r>
          </w:p>
        </w:tc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79D6" w:rsidRDefault="00F079D6" w:rsidP="00F079D6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Rectified </w:t>
            </w:r>
            <w:proofErr w:type="gramStart"/>
            <w:r>
              <w:rPr>
                <w:sz w:val="24"/>
                <w:szCs w:val="24"/>
              </w:rPr>
              <w:t xml:space="preserve">to  </w:t>
            </w:r>
            <w:proofErr w:type="spellStart"/>
            <w:r>
              <w:rPr>
                <w:sz w:val="24"/>
                <w:szCs w:val="24"/>
              </w:rPr>
              <w:t>Math.PI</w:t>
            </w:r>
            <w:proofErr w:type="spellEnd"/>
            <w:proofErr w:type="gramEnd"/>
            <w:r>
              <w:rPr>
                <w:sz w:val="24"/>
                <w:szCs w:val="24"/>
              </w:rPr>
              <w:t xml:space="preserve"> in Circle perimeter.</w:t>
            </w:r>
          </w:p>
          <w:p w:rsidR="00F079D6" w:rsidRDefault="00F079D6" w:rsidP="00F079D6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Rectified</w:t>
            </w:r>
          </w:p>
        </w:tc>
      </w:tr>
    </w:tbl>
    <w:p w:rsidR="00F079D6" w:rsidRDefault="00F079D6">
      <w:pPr>
        <w:rPr>
          <w:b/>
          <w:bCs/>
          <w:sz w:val="24"/>
          <w:szCs w:val="24"/>
          <w:u w:val="single"/>
        </w:rPr>
      </w:pPr>
    </w:p>
    <w:p w:rsidR="00416425" w:rsidRDefault="00416425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IMPORTANT POINTS:</w:t>
      </w:r>
    </w:p>
    <w:p w:rsidR="00242F39" w:rsidRDefault="00242F39">
      <w:pPr>
        <w:rPr>
          <w:b/>
          <w:bCs/>
          <w:sz w:val="24"/>
          <w:szCs w:val="24"/>
          <w:u w:val="single"/>
        </w:rPr>
      </w:pPr>
    </w:p>
    <w:p w:rsidR="00242F39" w:rsidRPr="00242F39" w:rsidRDefault="00242F39" w:rsidP="00242F39">
      <w:pPr>
        <w:pStyle w:val="ListParagraph"/>
        <w:numPr>
          <w:ilvl w:val="0"/>
          <w:numId w:val="45"/>
        </w:numPr>
        <w:spacing w:line="360" w:lineRule="auto"/>
        <w:jc w:val="both"/>
        <w:rPr>
          <w:sz w:val="24"/>
          <w:szCs w:val="24"/>
          <w:lang w:val="en-IN"/>
        </w:rPr>
      </w:pPr>
      <w:r w:rsidRPr="00242F39">
        <w:rPr>
          <w:sz w:val="24"/>
          <w:szCs w:val="24"/>
          <w:lang w:val="en-IN"/>
        </w:rPr>
        <w:t xml:space="preserve">Uses an interface Shape with a method </w:t>
      </w:r>
      <w:proofErr w:type="spellStart"/>
      <w:proofErr w:type="gramStart"/>
      <w:r w:rsidRPr="00242F39">
        <w:rPr>
          <w:sz w:val="24"/>
          <w:szCs w:val="24"/>
          <w:lang w:val="en-IN"/>
        </w:rPr>
        <w:t>getPerimeter</w:t>
      </w:r>
      <w:proofErr w:type="spellEnd"/>
      <w:r w:rsidRPr="00242F39">
        <w:rPr>
          <w:sz w:val="24"/>
          <w:szCs w:val="24"/>
          <w:lang w:val="en-IN"/>
        </w:rPr>
        <w:t>(</w:t>
      </w:r>
      <w:proofErr w:type="gramEnd"/>
      <w:r w:rsidRPr="00242F39">
        <w:rPr>
          <w:sz w:val="24"/>
          <w:szCs w:val="24"/>
          <w:lang w:val="en-IN"/>
        </w:rPr>
        <w:t>).</w:t>
      </w:r>
    </w:p>
    <w:p w:rsidR="00242F39" w:rsidRPr="00242F39" w:rsidRDefault="00242F39" w:rsidP="00242F39">
      <w:pPr>
        <w:pStyle w:val="ListParagraph"/>
        <w:numPr>
          <w:ilvl w:val="0"/>
          <w:numId w:val="45"/>
        </w:numPr>
        <w:spacing w:line="360" w:lineRule="auto"/>
        <w:jc w:val="both"/>
        <w:rPr>
          <w:sz w:val="24"/>
          <w:szCs w:val="24"/>
          <w:lang w:val="en-IN"/>
        </w:rPr>
      </w:pPr>
      <w:r w:rsidRPr="00242F39">
        <w:rPr>
          <w:sz w:val="24"/>
          <w:szCs w:val="24"/>
          <w:lang w:val="en-IN"/>
        </w:rPr>
        <w:t>Implements Shape in Rectangle, Circle, and Triangle classes.</w:t>
      </w:r>
    </w:p>
    <w:p w:rsidR="00242F39" w:rsidRPr="00242F39" w:rsidRDefault="00242F39" w:rsidP="00242F39">
      <w:pPr>
        <w:pStyle w:val="ListParagraph"/>
        <w:numPr>
          <w:ilvl w:val="0"/>
          <w:numId w:val="45"/>
        </w:numPr>
        <w:spacing w:line="360" w:lineRule="auto"/>
        <w:jc w:val="both"/>
        <w:rPr>
          <w:sz w:val="24"/>
          <w:szCs w:val="24"/>
          <w:lang w:val="en-IN"/>
        </w:rPr>
      </w:pPr>
      <w:r w:rsidRPr="00242F39">
        <w:rPr>
          <w:sz w:val="24"/>
          <w:szCs w:val="24"/>
          <w:lang w:val="en-IN"/>
        </w:rPr>
        <w:t>Demonstrates polymorphism by referencing different shapes via the Shape interface.</w:t>
      </w:r>
    </w:p>
    <w:p w:rsidR="00242F39" w:rsidRPr="00242F39" w:rsidRDefault="00242F39" w:rsidP="00242F39">
      <w:pPr>
        <w:pStyle w:val="ListParagraph"/>
        <w:numPr>
          <w:ilvl w:val="0"/>
          <w:numId w:val="45"/>
        </w:numPr>
        <w:spacing w:line="360" w:lineRule="auto"/>
        <w:jc w:val="both"/>
        <w:rPr>
          <w:sz w:val="24"/>
          <w:szCs w:val="24"/>
          <w:lang w:val="en-IN"/>
        </w:rPr>
      </w:pPr>
      <w:r w:rsidRPr="00242F39">
        <w:rPr>
          <w:sz w:val="24"/>
          <w:szCs w:val="24"/>
          <w:lang w:val="en-IN"/>
        </w:rPr>
        <w:t>Contains a bug in Rectangle's perimeter calculation (uses length = width instead of length + width).</w:t>
      </w:r>
    </w:p>
    <w:p w:rsidR="00242F39" w:rsidRDefault="00242F39">
      <w:pPr>
        <w:rPr>
          <w:b/>
          <w:bCs/>
          <w:sz w:val="24"/>
          <w:szCs w:val="24"/>
          <w:u w:val="single"/>
        </w:rPr>
      </w:pPr>
    </w:p>
    <w:p w:rsidR="00242F39" w:rsidRDefault="00242F39">
      <w:pPr>
        <w:rPr>
          <w:b/>
          <w:bCs/>
          <w:sz w:val="24"/>
          <w:szCs w:val="24"/>
          <w:u w:val="single"/>
        </w:rPr>
      </w:pPr>
    </w:p>
    <w:p w:rsidR="00242F39" w:rsidRDefault="00242F39">
      <w:pPr>
        <w:rPr>
          <w:b/>
          <w:bCs/>
          <w:sz w:val="24"/>
          <w:szCs w:val="24"/>
          <w:u w:val="single"/>
        </w:rPr>
      </w:pPr>
    </w:p>
    <w:p w:rsidR="00242F39" w:rsidRDefault="00242F39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9D01FF" w:rsidRDefault="009D01FF">
      <w:pPr>
        <w:rPr>
          <w:b/>
          <w:bCs/>
          <w:sz w:val="24"/>
          <w:szCs w:val="24"/>
          <w:u w:val="single"/>
        </w:rPr>
      </w:pPr>
    </w:p>
    <w:p w:rsidR="00242F39" w:rsidRDefault="00242F39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PROGRAM – 2</w:t>
      </w:r>
    </w:p>
    <w:p w:rsidR="00242F39" w:rsidRDefault="00242F39">
      <w:pPr>
        <w:rPr>
          <w:b/>
          <w:bCs/>
          <w:sz w:val="24"/>
          <w:szCs w:val="24"/>
          <w:u w:val="single"/>
        </w:rPr>
      </w:pPr>
    </w:p>
    <w:p w:rsidR="00F1386A" w:rsidRDefault="00F1386A" w:rsidP="009D01FF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AIM:</w:t>
      </w:r>
      <w:proofErr w:type="gramStart"/>
      <w:r>
        <w:rPr>
          <w:b/>
          <w:bCs/>
          <w:sz w:val="24"/>
          <w:szCs w:val="24"/>
          <w:u w:val="single"/>
        </w:rPr>
        <w:t xml:space="preserve">  </w:t>
      </w:r>
      <w:r w:rsidRPr="00F1386A">
        <w:rPr>
          <w:b/>
          <w:bCs/>
          <w:sz w:val="24"/>
          <w:szCs w:val="24"/>
          <w:u w:val="single"/>
        </w:rPr>
        <w:t>:</w:t>
      </w:r>
      <w:proofErr w:type="gramEnd"/>
      <w:r w:rsidRPr="00F1386A">
        <w:rPr>
          <w:b/>
          <w:bCs/>
          <w:sz w:val="24"/>
          <w:szCs w:val="24"/>
          <w:u w:val="single"/>
        </w:rPr>
        <w:t xml:space="preserve"> </w:t>
      </w:r>
      <w:r w:rsidRPr="00F1386A">
        <w:rPr>
          <w:sz w:val="24"/>
          <w:szCs w:val="24"/>
        </w:rPr>
        <w:t xml:space="preserve">java program to create an interface playable with method </w:t>
      </w:r>
      <w:proofErr w:type="gramStart"/>
      <w:r w:rsidRPr="00F1386A">
        <w:rPr>
          <w:sz w:val="24"/>
          <w:szCs w:val="24"/>
        </w:rPr>
        <w:t>play(</w:t>
      </w:r>
      <w:proofErr w:type="gramEnd"/>
      <w:r w:rsidRPr="00F1386A">
        <w:rPr>
          <w:sz w:val="24"/>
          <w:szCs w:val="24"/>
        </w:rPr>
        <w:t xml:space="preserve">) that takes no </w:t>
      </w:r>
      <w:proofErr w:type="spellStart"/>
      <w:r w:rsidRPr="00F1386A">
        <w:rPr>
          <w:sz w:val="24"/>
          <w:szCs w:val="24"/>
        </w:rPr>
        <w:t>argurments</w:t>
      </w:r>
      <w:proofErr w:type="spellEnd"/>
      <w:r w:rsidRPr="00F1386A">
        <w:rPr>
          <w:sz w:val="24"/>
          <w:szCs w:val="24"/>
        </w:rPr>
        <w:t xml:space="preserve"> and return void create subclasses volleyball basketball football that implements </w:t>
      </w:r>
      <w:proofErr w:type="spellStart"/>
      <w:r w:rsidRPr="00F1386A">
        <w:rPr>
          <w:sz w:val="24"/>
          <w:szCs w:val="24"/>
        </w:rPr>
        <w:t>playabale</w:t>
      </w:r>
      <w:proofErr w:type="spellEnd"/>
      <w:r w:rsidRPr="00F1386A">
        <w:rPr>
          <w:sz w:val="24"/>
          <w:szCs w:val="24"/>
        </w:rPr>
        <w:t xml:space="preserve"> interface and override the play.</w:t>
      </w:r>
    </w:p>
    <w:p w:rsidR="00EC10CA" w:rsidRDefault="00EC10CA">
      <w:pPr>
        <w:rPr>
          <w:b/>
          <w:bCs/>
          <w:sz w:val="24"/>
          <w:szCs w:val="24"/>
          <w:u w:val="single"/>
        </w:rPr>
      </w:pPr>
    </w:p>
    <w:p w:rsidR="00EC10CA" w:rsidRDefault="00EC10CA" w:rsidP="00EC10CA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CLASS DIAGRAM:</w:t>
      </w:r>
    </w:p>
    <w:tbl>
      <w:tblPr>
        <w:tblStyle w:val="TableGrid"/>
        <w:tblpPr w:leftFromText="180" w:rightFromText="180" w:vertAnchor="text" w:horzAnchor="margin" w:tblpXSpec="center" w:tblpY="-65"/>
        <w:tblW w:w="0" w:type="auto"/>
        <w:tblLook w:val="04A0" w:firstRow="1" w:lastRow="0" w:firstColumn="1" w:lastColumn="0" w:noHBand="0" w:noVBand="1"/>
      </w:tblPr>
      <w:tblGrid>
        <w:gridCol w:w="2889"/>
      </w:tblGrid>
      <w:tr w:rsidR="00EC10CA" w:rsidRPr="00491665" w:rsidTr="00EE2DF9">
        <w:trPr>
          <w:trHeight w:val="265"/>
        </w:trPr>
        <w:tc>
          <w:tcPr>
            <w:tcW w:w="2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10CA" w:rsidRPr="00491665" w:rsidRDefault="00EC10CA" w:rsidP="00624AF8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491665">
              <w:rPr>
                <w:b/>
                <w:bCs/>
                <w:sz w:val="24"/>
                <w:szCs w:val="24"/>
                <w:u w:val="single"/>
              </w:rPr>
              <w:t>&lt;&lt;interface&gt;&gt;</w:t>
            </w:r>
          </w:p>
          <w:p w:rsidR="00EC10CA" w:rsidRPr="00491665" w:rsidRDefault="00EC10CA" w:rsidP="00624AF8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491665">
              <w:rPr>
                <w:b/>
                <w:bCs/>
                <w:sz w:val="24"/>
                <w:szCs w:val="24"/>
                <w:u w:val="single"/>
              </w:rPr>
              <w:t>Playable</w:t>
            </w:r>
          </w:p>
        </w:tc>
      </w:tr>
      <w:tr w:rsidR="00EC10CA" w:rsidRPr="00491665" w:rsidTr="00EE2DF9">
        <w:trPr>
          <w:trHeight w:val="486"/>
        </w:trPr>
        <w:tc>
          <w:tcPr>
            <w:tcW w:w="2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10CA" w:rsidRPr="00491665" w:rsidRDefault="00EC10CA" w:rsidP="00624AF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91665">
              <w:rPr>
                <w:sz w:val="24"/>
                <w:szCs w:val="24"/>
              </w:rPr>
              <w:t xml:space="preserve">+ </w:t>
            </w:r>
            <w:proofErr w:type="gramStart"/>
            <w:r w:rsidRPr="00491665">
              <w:rPr>
                <w:sz w:val="24"/>
                <w:szCs w:val="24"/>
              </w:rPr>
              <w:t>play(</w:t>
            </w:r>
            <w:proofErr w:type="gramEnd"/>
            <w:r w:rsidRPr="00491665">
              <w:rPr>
                <w:sz w:val="24"/>
                <w:szCs w:val="24"/>
              </w:rPr>
              <w:t>): void</w:t>
            </w:r>
          </w:p>
        </w:tc>
      </w:tr>
    </w:tbl>
    <w:p w:rsidR="00EC10CA" w:rsidRPr="00491665" w:rsidRDefault="00EC10CA" w:rsidP="00EC10CA">
      <w:pPr>
        <w:rPr>
          <w:b/>
          <w:bCs/>
          <w:sz w:val="24"/>
          <w:szCs w:val="24"/>
          <w:u w:val="single"/>
        </w:rPr>
      </w:pPr>
    </w:p>
    <w:p w:rsidR="00EC10CA" w:rsidRPr="00491665" w:rsidRDefault="00EC10CA" w:rsidP="00EC10CA">
      <w:pPr>
        <w:rPr>
          <w:b/>
          <w:bCs/>
          <w:sz w:val="24"/>
          <w:szCs w:val="24"/>
          <w:u w:val="single"/>
        </w:rPr>
      </w:pPr>
    </w:p>
    <w:p w:rsidR="00EC10CA" w:rsidRPr="00491665" w:rsidRDefault="00EC10CA" w:rsidP="00EC10CA">
      <w:pPr>
        <w:rPr>
          <w:b/>
          <w:bCs/>
          <w:sz w:val="24"/>
          <w:szCs w:val="24"/>
          <w:u w:val="single"/>
        </w:rPr>
      </w:pPr>
    </w:p>
    <w:p w:rsidR="00EC10CA" w:rsidRPr="00491665" w:rsidRDefault="00EC10CA" w:rsidP="00EC10CA">
      <w:pPr>
        <w:rPr>
          <w:b/>
          <w:bCs/>
          <w:sz w:val="24"/>
          <w:szCs w:val="24"/>
          <w:u w:val="single"/>
        </w:rPr>
      </w:pPr>
    </w:p>
    <w:p w:rsidR="00EC10CA" w:rsidRPr="00491665" w:rsidRDefault="00EE2DF9" w:rsidP="00EC10CA">
      <w:pPr>
        <w:rPr>
          <w:b/>
          <w:bCs/>
          <w:sz w:val="24"/>
          <w:szCs w:val="24"/>
          <w:u w:val="single"/>
        </w:rPr>
      </w:pPr>
      <w:r w:rsidRPr="00491665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19F57A1" wp14:editId="38F1B46C">
                <wp:simplePos x="0" y="0"/>
                <wp:positionH relativeFrom="column">
                  <wp:posOffset>2864485</wp:posOffset>
                </wp:positionH>
                <wp:positionV relativeFrom="paragraph">
                  <wp:posOffset>163830</wp:posOffset>
                </wp:positionV>
                <wp:extent cx="45719" cy="1264920"/>
                <wp:effectExtent l="76200" t="38100" r="50165" b="11430"/>
                <wp:wrapNone/>
                <wp:docPr id="1795476100" name="Straight Arrow Connector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5719" cy="1264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C4211B" id="Straight Arrow Connector 35" o:spid="_x0000_s1026" type="#_x0000_t32" style="position:absolute;margin-left:225.55pt;margin-top:12.9pt;width:3.6pt;height:99.6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  <w:r w:rsidRPr="00491665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A37385" wp14:editId="38937874">
                <wp:simplePos x="0" y="0"/>
                <wp:positionH relativeFrom="column">
                  <wp:posOffset>1783080</wp:posOffset>
                </wp:positionH>
                <wp:positionV relativeFrom="paragraph">
                  <wp:posOffset>148590</wp:posOffset>
                </wp:positionV>
                <wp:extent cx="572135" cy="579120"/>
                <wp:effectExtent l="0" t="38100" r="56515" b="30480"/>
                <wp:wrapNone/>
                <wp:docPr id="1380785119" name="Straight Arrow Connector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72135" cy="579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44B2E1" id="Straight Arrow Connector 34" o:spid="_x0000_s1026" type="#_x0000_t32" style="position:absolute;margin-left:140.4pt;margin-top:11.7pt;width:45.05pt;height:45.6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</w:p>
    <w:p w:rsidR="00EC10CA" w:rsidRPr="00491665" w:rsidRDefault="00EE2DF9" w:rsidP="00EC10CA">
      <w:pPr>
        <w:rPr>
          <w:b/>
          <w:bCs/>
          <w:sz w:val="24"/>
          <w:szCs w:val="24"/>
          <w:u w:val="single"/>
        </w:rPr>
      </w:pPr>
      <w:r w:rsidRPr="00491665">
        <w:rPr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206BA7B" wp14:editId="072CED7C">
                <wp:simplePos x="0" y="0"/>
                <wp:positionH relativeFrom="column">
                  <wp:posOffset>3459480</wp:posOffset>
                </wp:positionH>
                <wp:positionV relativeFrom="paragraph">
                  <wp:posOffset>3810</wp:posOffset>
                </wp:positionV>
                <wp:extent cx="571500" cy="487680"/>
                <wp:effectExtent l="38100" t="38100" r="19050" b="26670"/>
                <wp:wrapNone/>
                <wp:docPr id="1139846844" name="Straight Arrow Connector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571500" cy="487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39FB2F" id="Straight Arrow Connector 36" o:spid="_x0000_s1026" type="#_x0000_t32" style="position:absolute;margin-left:272.4pt;margin-top:.3pt;width:45pt;height:38.4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" strokecolor="black [3200]" strokeweight="1pt">
                <v:stroke endarrow="block" joinstyle="miter"/>
                <o:lock v:ext="edit" shapetype="f"/>
              </v:shape>
            </w:pict>
          </mc:Fallback>
        </mc:AlternateContent>
      </w:r>
      <w:r w:rsidR="00EC10CA" w:rsidRPr="00491665">
        <w:rPr>
          <w:b/>
          <w:bCs/>
          <w:sz w:val="24"/>
          <w:szCs w:val="24"/>
          <w:u w:val="single"/>
        </w:rPr>
        <w:t xml:space="preserve">                                    </w:t>
      </w:r>
    </w:p>
    <w:p w:rsidR="00EC10CA" w:rsidRPr="00491665" w:rsidRDefault="00EC10CA" w:rsidP="00EC10CA">
      <w:pPr>
        <w:rPr>
          <w:b/>
          <w:bCs/>
          <w:sz w:val="24"/>
          <w:szCs w:val="24"/>
          <w:u w:val="single"/>
          <w:lang w:val="en-IN"/>
        </w:rPr>
      </w:pPr>
    </w:p>
    <w:p w:rsidR="00EC10CA" w:rsidRDefault="00EC10CA" w:rsidP="00EC10CA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pPr w:leftFromText="180" w:rightFromText="180" w:vertAnchor="text" w:horzAnchor="page" w:tblpX="2737" w:tblpY="104"/>
        <w:tblW w:w="0" w:type="auto"/>
        <w:tblLook w:val="04A0" w:firstRow="1" w:lastRow="0" w:firstColumn="1" w:lastColumn="0" w:noHBand="0" w:noVBand="1"/>
      </w:tblPr>
      <w:tblGrid>
        <w:gridCol w:w="2162"/>
      </w:tblGrid>
      <w:tr w:rsidR="00EE2DF9" w:rsidRPr="00491665" w:rsidTr="00EE2DF9">
        <w:trPr>
          <w:trHeight w:val="274"/>
        </w:trPr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2DF9" w:rsidRPr="00491665" w:rsidRDefault="00EE2DF9" w:rsidP="00EE2DF9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491665">
              <w:rPr>
                <w:b/>
                <w:bCs/>
                <w:sz w:val="24"/>
                <w:szCs w:val="24"/>
                <w:u w:val="single"/>
              </w:rPr>
              <w:t>Volleyball</w:t>
            </w:r>
          </w:p>
        </w:tc>
      </w:tr>
      <w:tr w:rsidR="00EE2DF9" w:rsidRPr="00491665" w:rsidTr="00EE2DF9">
        <w:trPr>
          <w:trHeight w:val="482"/>
        </w:trPr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2DF9" w:rsidRPr="00491665" w:rsidRDefault="00EE2DF9" w:rsidP="00EE2DF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91665">
              <w:rPr>
                <w:sz w:val="24"/>
                <w:szCs w:val="24"/>
              </w:rPr>
              <w:t xml:space="preserve">+ </w:t>
            </w:r>
            <w:proofErr w:type="gramStart"/>
            <w:r w:rsidRPr="00491665">
              <w:rPr>
                <w:sz w:val="24"/>
                <w:szCs w:val="24"/>
              </w:rPr>
              <w:t>play(</w:t>
            </w:r>
            <w:proofErr w:type="gramEnd"/>
            <w:r w:rsidRPr="00491665">
              <w:rPr>
                <w:sz w:val="24"/>
                <w:szCs w:val="24"/>
              </w:rPr>
              <w:t>): void</w:t>
            </w:r>
          </w:p>
        </w:tc>
      </w:tr>
    </w:tbl>
    <w:tbl>
      <w:tblPr>
        <w:tblStyle w:val="TableGrid"/>
        <w:tblpPr w:leftFromText="180" w:rightFromText="180" w:vertAnchor="text" w:horzAnchor="page" w:tblpX="6961" w:tblpYSpec="inside"/>
        <w:tblW w:w="0" w:type="auto"/>
        <w:tblLook w:val="04A0" w:firstRow="1" w:lastRow="0" w:firstColumn="1" w:lastColumn="0" w:noHBand="0" w:noVBand="1"/>
      </w:tblPr>
      <w:tblGrid>
        <w:gridCol w:w="2234"/>
      </w:tblGrid>
      <w:tr w:rsidR="00EE2DF9" w:rsidRPr="00491665" w:rsidTr="00EE2DF9">
        <w:trPr>
          <w:trHeight w:val="272"/>
        </w:trPr>
        <w:tc>
          <w:tcPr>
            <w:tcW w:w="2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2DF9" w:rsidRPr="00491665" w:rsidRDefault="00EE2DF9" w:rsidP="00EE2DF9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491665">
              <w:rPr>
                <w:b/>
                <w:bCs/>
                <w:sz w:val="24"/>
                <w:szCs w:val="24"/>
                <w:u w:val="single"/>
              </w:rPr>
              <w:t>Football</w:t>
            </w:r>
          </w:p>
        </w:tc>
      </w:tr>
      <w:tr w:rsidR="00EE2DF9" w:rsidRPr="00491665" w:rsidTr="00EE2DF9">
        <w:trPr>
          <w:trHeight w:val="477"/>
        </w:trPr>
        <w:tc>
          <w:tcPr>
            <w:tcW w:w="2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2DF9" w:rsidRPr="00491665" w:rsidRDefault="00EE2DF9" w:rsidP="00EE2DF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91665">
              <w:rPr>
                <w:sz w:val="24"/>
                <w:szCs w:val="24"/>
              </w:rPr>
              <w:t xml:space="preserve">+ </w:t>
            </w:r>
            <w:proofErr w:type="gramStart"/>
            <w:r w:rsidRPr="00491665">
              <w:rPr>
                <w:sz w:val="24"/>
                <w:szCs w:val="24"/>
              </w:rPr>
              <w:t>play(</w:t>
            </w:r>
            <w:proofErr w:type="gramEnd"/>
            <w:r w:rsidRPr="00491665">
              <w:rPr>
                <w:sz w:val="24"/>
                <w:szCs w:val="24"/>
              </w:rPr>
              <w:t>): void</w:t>
            </w:r>
          </w:p>
        </w:tc>
      </w:tr>
    </w:tbl>
    <w:p w:rsidR="00EC10CA" w:rsidRDefault="00EC10CA" w:rsidP="00EC10CA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u w:val="single"/>
        </w:rPr>
      </w:pPr>
    </w:p>
    <w:p w:rsidR="00EC10CA" w:rsidRDefault="00EC10CA" w:rsidP="00EC10CA">
      <w:pPr>
        <w:rPr>
          <w:b/>
          <w:bCs/>
          <w:sz w:val="24"/>
          <w:szCs w:val="24"/>
          <w:u w:val="single"/>
        </w:rPr>
      </w:pPr>
    </w:p>
    <w:p w:rsidR="00EC10CA" w:rsidRDefault="00EC10CA" w:rsidP="00EC10CA">
      <w:pPr>
        <w:rPr>
          <w:b/>
          <w:bCs/>
          <w:sz w:val="24"/>
          <w:szCs w:val="24"/>
          <w:u w:val="single"/>
        </w:rPr>
      </w:pPr>
    </w:p>
    <w:p w:rsidR="00EC10CA" w:rsidRDefault="00EC10CA" w:rsidP="00EC10CA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pPr w:leftFromText="180" w:rightFromText="180" w:vertAnchor="text" w:horzAnchor="margin" w:tblpXSpec="center" w:tblpY="30"/>
        <w:tblW w:w="0" w:type="auto"/>
        <w:tblLook w:val="04A0" w:firstRow="1" w:lastRow="0" w:firstColumn="1" w:lastColumn="0" w:noHBand="0" w:noVBand="1"/>
      </w:tblPr>
      <w:tblGrid>
        <w:gridCol w:w="2892"/>
      </w:tblGrid>
      <w:tr w:rsidR="00EE2DF9" w:rsidRPr="00491665" w:rsidTr="00EE2DF9">
        <w:trPr>
          <w:trHeight w:val="255"/>
        </w:trPr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2DF9" w:rsidRPr="00491665" w:rsidRDefault="00EE2DF9" w:rsidP="00EE2DF9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491665">
              <w:rPr>
                <w:b/>
                <w:bCs/>
                <w:sz w:val="24"/>
                <w:szCs w:val="24"/>
                <w:u w:val="single"/>
              </w:rPr>
              <w:t>Basketball</w:t>
            </w:r>
          </w:p>
        </w:tc>
      </w:tr>
      <w:tr w:rsidR="00EE2DF9" w:rsidRPr="00491665" w:rsidTr="00EE2DF9">
        <w:trPr>
          <w:trHeight w:val="449"/>
        </w:trPr>
        <w:tc>
          <w:tcPr>
            <w:tcW w:w="2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2DF9" w:rsidRPr="00491665" w:rsidRDefault="00EE2DF9" w:rsidP="00EE2DF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91665">
              <w:rPr>
                <w:sz w:val="24"/>
                <w:szCs w:val="24"/>
              </w:rPr>
              <w:t xml:space="preserve">+ </w:t>
            </w:r>
            <w:proofErr w:type="gramStart"/>
            <w:r w:rsidRPr="00491665">
              <w:rPr>
                <w:sz w:val="24"/>
                <w:szCs w:val="24"/>
              </w:rPr>
              <w:t>play(</w:t>
            </w:r>
            <w:proofErr w:type="gramEnd"/>
            <w:r w:rsidRPr="00491665">
              <w:rPr>
                <w:sz w:val="24"/>
                <w:szCs w:val="24"/>
              </w:rPr>
              <w:t>): void</w:t>
            </w:r>
          </w:p>
        </w:tc>
      </w:tr>
    </w:tbl>
    <w:p w:rsidR="00EC10CA" w:rsidRDefault="00EC10CA" w:rsidP="00EC10CA">
      <w:pPr>
        <w:rPr>
          <w:b/>
          <w:bCs/>
          <w:sz w:val="24"/>
          <w:szCs w:val="24"/>
          <w:u w:val="single"/>
        </w:rPr>
      </w:pPr>
    </w:p>
    <w:p w:rsidR="00EC10CA" w:rsidRDefault="00EC10CA" w:rsidP="00EC10CA">
      <w:pPr>
        <w:rPr>
          <w:b/>
          <w:bCs/>
          <w:sz w:val="24"/>
          <w:szCs w:val="24"/>
          <w:u w:val="single"/>
        </w:rPr>
      </w:pPr>
    </w:p>
    <w:p w:rsidR="00EC10CA" w:rsidRDefault="00EC10CA" w:rsidP="00EC10CA">
      <w:pPr>
        <w:rPr>
          <w:b/>
          <w:bCs/>
          <w:sz w:val="24"/>
          <w:szCs w:val="24"/>
          <w:u w:val="single"/>
        </w:rPr>
      </w:pPr>
    </w:p>
    <w:p w:rsidR="00EC10CA" w:rsidRDefault="00EC10CA" w:rsidP="00EC10CA">
      <w:pPr>
        <w:rPr>
          <w:b/>
          <w:bCs/>
          <w:sz w:val="24"/>
          <w:szCs w:val="24"/>
          <w:u w:val="single"/>
        </w:rPr>
      </w:pPr>
    </w:p>
    <w:p w:rsidR="00491665" w:rsidRDefault="00F1386A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CODE:</w:t>
      </w:r>
    </w:p>
    <w:p w:rsidR="00EE2DF9" w:rsidRDefault="00EE2DF9">
      <w:pPr>
        <w:rPr>
          <w:b/>
          <w:bCs/>
          <w:sz w:val="24"/>
          <w:szCs w:val="24"/>
          <w:u w:val="single"/>
        </w:rPr>
      </w:pPr>
    </w:p>
    <w:p w:rsidR="00EE2DF9" w:rsidRDefault="009D01FF" w:rsidP="00EE2DF9">
      <w:pPr>
        <w:rPr>
          <w:b/>
          <w:bCs/>
          <w:sz w:val="24"/>
          <w:szCs w:val="24"/>
          <w:u w:val="single"/>
        </w:rPr>
      </w:pPr>
      <w:r w:rsidRPr="009D01FF">
        <w:rPr>
          <w:b/>
          <w:bCs/>
          <w:sz w:val="24"/>
          <w:szCs w:val="24"/>
          <w:u w:val="single"/>
        </w:rPr>
        <w:drawing>
          <wp:inline distT="0" distB="0" distL="0" distR="0" wp14:anchorId="375243AF" wp14:editId="355C22FE">
            <wp:extent cx="4306167" cy="3983181"/>
            <wp:effectExtent l="0" t="0" r="0" b="0"/>
            <wp:docPr id="148490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062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25641" cy="40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6A" w:rsidRPr="00EE2DF9" w:rsidRDefault="00F1386A" w:rsidP="00EE2DF9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OUTPUT:</w:t>
      </w:r>
    </w:p>
    <w:p w:rsidR="00EC10CA" w:rsidRDefault="00491665">
      <w:pPr>
        <w:rPr>
          <w:b/>
          <w:bCs/>
          <w:sz w:val="24"/>
          <w:szCs w:val="24"/>
          <w:u w:val="single"/>
        </w:rPr>
      </w:pPr>
      <w:r w:rsidRPr="00491665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4CDB4CB" wp14:editId="73DC040B">
            <wp:extent cx="4210638" cy="2152950"/>
            <wp:effectExtent l="0" t="0" r="0" b="0"/>
            <wp:docPr id="78695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517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65" w:rsidRDefault="00F1386A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ERRORS:</w:t>
      </w:r>
    </w:p>
    <w:p w:rsidR="00EC10CA" w:rsidRDefault="00EC10CA">
      <w:pPr>
        <w:rPr>
          <w:b/>
          <w:bCs/>
          <w:sz w:val="24"/>
          <w:szCs w:val="24"/>
          <w:u w:val="single"/>
        </w:rPr>
      </w:pPr>
    </w:p>
    <w:tbl>
      <w:tblPr>
        <w:tblStyle w:val="TableGrid"/>
        <w:tblW w:w="9296" w:type="dxa"/>
        <w:tblLook w:val="04A0" w:firstRow="1" w:lastRow="0" w:firstColumn="1" w:lastColumn="0" w:noHBand="0" w:noVBand="1"/>
      </w:tblPr>
      <w:tblGrid>
        <w:gridCol w:w="4648"/>
        <w:gridCol w:w="4648"/>
      </w:tblGrid>
      <w:tr w:rsidR="00491665" w:rsidRPr="00491665" w:rsidTr="00491665">
        <w:trPr>
          <w:trHeight w:val="166"/>
        </w:trPr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665" w:rsidRPr="00491665" w:rsidRDefault="00491665" w:rsidP="00491665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491665">
              <w:rPr>
                <w:b/>
                <w:bCs/>
                <w:sz w:val="24"/>
                <w:szCs w:val="24"/>
                <w:u w:val="single"/>
              </w:rPr>
              <w:t xml:space="preserve">              Code error</w:t>
            </w:r>
          </w:p>
        </w:tc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665" w:rsidRPr="00491665" w:rsidRDefault="00491665" w:rsidP="00491665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491665">
              <w:rPr>
                <w:b/>
                <w:bCs/>
                <w:sz w:val="24"/>
                <w:szCs w:val="24"/>
                <w:u w:val="single"/>
              </w:rPr>
              <w:t>Code rectification</w:t>
            </w:r>
          </w:p>
        </w:tc>
      </w:tr>
      <w:tr w:rsidR="00491665" w:rsidRPr="00491665" w:rsidTr="00491665">
        <w:trPr>
          <w:trHeight w:val="1363"/>
        </w:trPr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1665" w:rsidRPr="00491665" w:rsidRDefault="00491665" w:rsidP="00491665">
            <w:pPr>
              <w:spacing w:line="360" w:lineRule="auto"/>
              <w:rPr>
                <w:sz w:val="24"/>
                <w:szCs w:val="24"/>
              </w:rPr>
            </w:pPr>
            <w:r w:rsidRPr="00491665">
              <w:rPr>
                <w:sz w:val="24"/>
                <w:szCs w:val="24"/>
              </w:rPr>
              <w:t xml:space="preserve">1.Wrote </w:t>
            </w:r>
            <w:proofErr w:type="spellStart"/>
            <w:r w:rsidRPr="00491665">
              <w:rPr>
                <w:sz w:val="24"/>
                <w:szCs w:val="24"/>
              </w:rPr>
              <w:t>System.out.println</w:t>
            </w:r>
            <w:proofErr w:type="spellEnd"/>
            <w:r w:rsidRPr="00491665">
              <w:rPr>
                <w:sz w:val="24"/>
                <w:szCs w:val="24"/>
              </w:rPr>
              <w:t>(play);</w:t>
            </w:r>
          </w:p>
          <w:p w:rsidR="00491665" w:rsidRPr="00491665" w:rsidRDefault="00491665" w:rsidP="00491665">
            <w:pPr>
              <w:spacing w:line="360" w:lineRule="auto"/>
              <w:rPr>
                <w:sz w:val="24"/>
                <w:szCs w:val="24"/>
              </w:rPr>
            </w:pPr>
            <w:r w:rsidRPr="00491665">
              <w:rPr>
                <w:sz w:val="24"/>
                <w:szCs w:val="24"/>
              </w:rPr>
              <w:t xml:space="preserve">2. forgot public in Method </w:t>
            </w:r>
            <w:proofErr w:type="gramStart"/>
            <w:r w:rsidRPr="00491665">
              <w:rPr>
                <w:sz w:val="24"/>
                <w:szCs w:val="24"/>
              </w:rPr>
              <w:t>play(</w:t>
            </w:r>
            <w:proofErr w:type="gramEnd"/>
            <w:r w:rsidRPr="00491665">
              <w:rPr>
                <w:sz w:val="24"/>
                <w:szCs w:val="24"/>
              </w:rPr>
              <w:t>)</w:t>
            </w: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491665" w:rsidRPr="00491665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491665" w:rsidRPr="00491665" w:rsidRDefault="00491665" w:rsidP="00491665">
                  <w:pPr>
                    <w:spacing w:line="360" w:lineRule="auto"/>
                    <w:rPr>
                      <w:sz w:val="24"/>
                      <w:szCs w:val="24"/>
                    </w:rPr>
                  </w:pPr>
                </w:p>
              </w:tc>
            </w:tr>
          </w:tbl>
          <w:p w:rsidR="00491665" w:rsidRPr="00491665" w:rsidRDefault="00491665" w:rsidP="00491665">
            <w:pPr>
              <w:spacing w:line="360" w:lineRule="auto"/>
              <w:rPr>
                <w:vanish/>
                <w:sz w:val="24"/>
                <w:szCs w:val="24"/>
                <w:lang w:val="en-IN"/>
              </w:rPr>
            </w:pPr>
          </w:p>
          <w:p w:rsidR="00491665" w:rsidRPr="00491665" w:rsidRDefault="00491665" w:rsidP="00491665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1665" w:rsidRPr="00491665" w:rsidRDefault="00491665" w:rsidP="00491665">
            <w:pPr>
              <w:spacing w:line="360" w:lineRule="auto"/>
              <w:rPr>
                <w:sz w:val="24"/>
                <w:szCs w:val="24"/>
              </w:rPr>
            </w:pPr>
            <w:r w:rsidRPr="00491665">
              <w:rPr>
                <w:sz w:val="24"/>
                <w:szCs w:val="24"/>
              </w:rPr>
              <w:t xml:space="preserve">1.Rectified to </w:t>
            </w:r>
            <w:proofErr w:type="spellStart"/>
            <w:proofErr w:type="gramStart"/>
            <w:r w:rsidRPr="00491665">
              <w:rPr>
                <w:sz w:val="24"/>
                <w:szCs w:val="24"/>
              </w:rPr>
              <w:t>v.play</w:t>
            </w:r>
            <w:proofErr w:type="spellEnd"/>
            <w:proofErr w:type="gramEnd"/>
            <w:r w:rsidRPr="00491665">
              <w:rPr>
                <w:sz w:val="24"/>
                <w:szCs w:val="24"/>
              </w:rPr>
              <w:t>();</w:t>
            </w:r>
          </w:p>
          <w:p w:rsidR="00491665" w:rsidRPr="00491665" w:rsidRDefault="00491665" w:rsidP="00491665">
            <w:pPr>
              <w:spacing w:line="360" w:lineRule="auto"/>
              <w:rPr>
                <w:sz w:val="24"/>
                <w:szCs w:val="24"/>
              </w:rPr>
            </w:pPr>
            <w:r w:rsidRPr="00491665">
              <w:rPr>
                <w:sz w:val="24"/>
                <w:szCs w:val="24"/>
              </w:rPr>
              <w:t>2.</w:t>
            </w:r>
            <w:proofErr w:type="gramStart"/>
            <w:r w:rsidRPr="00491665">
              <w:rPr>
                <w:sz w:val="24"/>
                <w:szCs w:val="24"/>
              </w:rPr>
              <w:t>used  public</w:t>
            </w:r>
            <w:proofErr w:type="gramEnd"/>
            <w:r w:rsidRPr="00491665">
              <w:rPr>
                <w:sz w:val="24"/>
                <w:szCs w:val="24"/>
              </w:rPr>
              <w:t xml:space="preserve"> void </w:t>
            </w:r>
            <w:proofErr w:type="gramStart"/>
            <w:r w:rsidRPr="00491665">
              <w:rPr>
                <w:sz w:val="24"/>
                <w:szCs w:val="24"/>
              </w:rPr>
              <w:t>play(</w:t>
            </w:r>
            <w:proofErr w:type="gramEnd"/>
            <w:r w:rsidRPr="00491665">
              <w:rPr>
                <w:sz w:val="24"/>
                <w:szCs w:val="24"/>
              </w:rPr>
              <w:t>) in all implementing classes</w:t>
            </w:r>
          </w:p>
        </w:tc>
      </w:tr>
    </w:tbl>
    <w:p w:rsidR="00F1386A" w:rsidRDefault="00F1386A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IMPORTANT POINTS:</w:t>
      </w:r>
    </w:p>
    <w:p w:rsidR="0075752B" w:rsidRDefault="0075752B">
      <w:pPr>
        <w:rPr>
          <w:b/>
          <w:bCs/>
          <w:sz w:val="24"/>
          <w:szCs w:val="24"/>
          <w:u w:val="single"/>
        </w:rPr>
      </w:pPr>
    </w:p>
    <w:p w:rsidR="0075752B" w:rsidRPr="0075752B" w:rsidRDefault="0075752B" w:rsidP="0075752B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  <w:lang w:val="en-IN"/>
        </w:rPr>
      </w:pPr>
      <w:r w:rsidRPr="0075752B">
        <w:rPr>
          <w:sz w:val="24"/>
          <w:szCs w:val="24"/>
          <w:lang w:val="en-IN"/>
        </w:rPr>
        <w:t xml:space="preserve">Interface Usage – Playable interface defines a </w:t>
      </w:r>
      <w:proofErr w:type="gramStart"/>
      <w:r w:rsidRPr="0075752B">
        <w:rPr>
          <w:sz w:val="24"/>
          <w:szCs w:val="24"/>
          <w:lang w:val="en-IN"/>
        </w:rPr>
        <w:t>play(</w:t>
      </w:r>
      <w:proofErr w:type="gramEnd"/>
      <w:r w:rsidRPr="0075752B">
        <w:rPr>
          <w:sz w:val="24"/>
          <w:szCs w:val="24"/>
          <w:lang w:val="en-IN"/>
        </w:rPr>
        <w:t>) method.</w:t>
      </w:r>
    </w:p>
    <w:p w:rsidR="0075752B" w:rsidRPr="0075752B" w:rsidRDefault="0075752B" w:rsidP="0075752B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  <w:lang w:val="en-IN"/>
        </w:rPr>
      </w:pPr>
      <w:r w:rsidRPr="0075752B">
        <w:rPr>
          <w:sz w:val="24"/>
          <w:szCs w:val="24"/>
          <w:lang w:val="en-IN"/>
        </w:rPr>
        <w:t>Implementation – Volleyball, Basketball, and Football all implement Playable.</w:t>
      </w:r>
    </w:p>
    <w:p w:rsidR="0075752B" w:rsidRPr="0075752B" w:rsidRDefault="0075752B" w:rsidP="0075752B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  <w:lang w:val="en-IN"/>
        </w:rPr>
      </w:pPr>
      <w:r w:rsidRPr="0075752B">
        <w:rPr>
          <w:sz w:val="24"/>
          <w:szCs w:val="24"/>
          <w:lang w:val="en-IN"/>
        </w:rPr>
        <w:t>Polymorphism – Different objects are referenced using the Playable interface.</w:t>
      </w:r>
    </w:p>
    <w:p w:rsidR="0075752B" w:rsidRPr="0075752B" w:rsidRDefault="0075752B" w:rsidP="0075752B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  <w:lang w:val="en-IN"/>
        </w:rPr>
      </w:pPr>
      <w:r w:rsidRPr="0075752B">
        <w:rPr>
          <w:sz w:val="24"/>
          <w:szCs w:val="24"/>
          <w:lang w:val="en-IN"/>
        </w:rPr>
        <w:t xml:space="preserve">Correct Output Method – </w:t>
      </w:r>
      <w:proofErr w:type="gramStart"/>
      <w:r w:rsidRPr="0075752B">
        <w:rPr>
          <w:sz w:val="24"/>
          <w:szCs w:val="24"/>
          <w:lang w:val="en-IN"/>
        </w:rPr>
        <w:t>play(</w:t>
      </w:r>
      <w:proofErr w:type="gramEnd"/>
      <w:r w:rsidRPr="0075752B">
        <w:rPr>
          <w:sz w:val="24"/>
          <w:szCs w:val="24"/>
          <w:lang w:val="en-IN"/>
        </w:rPr>
        <w:t>) is called using the object, not printed directly.</w:t>
      </w:r>
    </w:p>
    <w:p w:rsidR="00402570" w:rsidRDefault="00402570" w:rsidP="0075752B">
      <w:pPr>
        <w:spacing w:line="360" w:lineRule="auto"/>
        <w:rPr>
          <w:b/>
          <w:bCs/>
          <w:sz w:val="24"/>
          <w:szCs w:val="24"/>
          <w:u w:val="single"/>
        </w:rPr>
      </w:pPr>
    </w:p>
    <w:p w:rsidR="0075752B" w:rsidRDefault="0075752B" w:rsidP="0075752B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PROGRAM-3</w:t>
      </w:r>
    </w:p>
    <w:p w:rsidR="0075752B" w:rsidRDefault="0075752B" w:rsidP="0075752B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AIM: </w:t>
      </w:r>
      <w:r w:rsidRPr="0075752B">
        <w:rPr>
          <w:sz w:val="24"/>
          <w:szCs w:val="24"/>
        </w:rPr>
        <w:t>Write a java program to create a login system using interface</w:t>
      </w:r>
      <w:r>
        <w:rPr>
          <w:sz w:val="24"/>
          <w:szCs w:val="24"/>
        </w:rPr>
        <w:t>.</w:t>
      </w:r>
    </w:p>
    <w:p w:rsidR="00EC10CA" w:rsidRDefault="00EC10CA" w:rsidP="00EC10CA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CLASS DIAGRAM:</w:t>
      </w:r>
    </w:p>
    <w:tbl>
      <w:tblPr>
        <w:tblStyle w:val="TableGrid"/>
        <w:tblpPr w:leftFromText="180" w:rightFromText="180" w:vertAnchor="text" w:horzAnchor="margin" w:tblpXSpec="center" w:tblpY="-29"/>
        <w:tblW w:w="0" w:type="auto"/>
        <w:tblLook w:val="04A0" w:firstRow="1" w:lastRow="0" w:firstColumn="1" w:lastColumn="0" w:noHBand="0" w:noVBand="1"/>
      </w:tblPr>
      <w:tblGrid>
        <w:gridCol w:w="2837"/>
      </w:tblGrid>
      <w:tr w:rsidR="00EE2DF9" w:rsidRPr="00E50FB2" w:rsidTr="00EE2DF9">
        <w:trPr>
          <w:trHeight w:val="264"/>
        </w:trPr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2DF9" w:rsidRPr="00E50FB2" w:rsidRDefault="00EE2DF9" w:rsidP="00EE2DF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50FB2">
              <w:rPr>
                <w:sz w:val="24"/>
                <w:szCs w:val="24"/>
              </w:rPr>
              <w:t>&lt;&lt;interface&gt;&gt;</w:t>
            </w:r>
          </w:p>
          <w:p w:rsidR="00EE2DF9" w:rsidRPr="00E50FB2" w:rsidRDefault="00EE2DF9" w:rsidP="00EE2DF9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E50FB2">
              <w:rPr>
                <w:sz w:val="24"/>
                <w:szCs w:val="24"/>
              </w:rPr>
              <w:t>LoginSystem</w:t>
            </w:r>
            <w:proofErr w:type="spellEnd"/>
          </w:p>
        </w:tc>
      </w:tr>
      <w:tr w:rsidR="00EE2DF9" w:rsidRPr="00E50FB2" w:rsidTr="00EE2DF9">
        <w:trPr>
          <w:trHeight w:val="485"/>
        </w:trPr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2DF9" w:rsidRPr="00E50FB2" w:rsidRDefault="00EE2DF9" w:rsidP="00EE2DF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50FB2">
              <w:rPr>
                <w:sz w:val="24"/>
                <w:szCs w:val="24"/>
              </w:rPr>
              <w:t xml:space="preserve">+ </w:t>
            </w:r>
            <w:proofErr w:type="gramStart"/>
            <w:r w:rsidRPr="00E50FB2">
              <w:rPr>
                <w:sz w:val="24"/>
                <w:szCs w:val="24"/>
              </w:rPr>
              <w:t>login(</w:t>
            </w:r>
            <w:proofErr w:type="gramEnd"/>
            <w:r w:rsidRPr="00E50FB2">
              <w:rPr>
                <w:sz w:val="24"/>
                <w:szCs w:val="24"/>
              </w:rPr>
              <w:t>): void</w:t>
            </w:r>
          </w:p>
        </w:tc>
      </w:tr>
    </w:tbl>
    <w:p w:rsidR="00EC10CA" w:rsidRDefault="00EC10CA" w:rsidP="00EC10CA">
      <w:pPr>
        <w:spacing w:line="360" w:lineRule="auto"/>
        <w:rPr>
          <w:b/>
          <w:bCs/>
          <w:sz w:val="24"/>
          <w:szCs w:val="24"/>
          <w:u w:val="single"/>
        </w:rPr>
      </w:pPr>
    </w:p>
    <w:p w:rsidR="00EC10CA" w:rsidRDefault="00EC10CA" w:rsidP="00EC10CA">
      <w:pPr>
        <w:spacing w:line="360" w:lineRule="auto"/>
        <w:rPr>
          <w:b/>
          <w:bCs/>
          <w:sz w:val="24"/>
          <w:szCs w:val="24"/>
          <w:u w:val="single"/>
        </w:rPr>
      </w:pPr>
    </w:p>
    <w:p w:rsidR="00EC10CA" w:rsidRDefault="00EC10CA" w:rsidP="00EC10CA">
      <w:pPr>
        <w:spacing w:line="360" w:lineRule="auto"/>
        <w:rPr>
          <w:b/>
          <w:bCs/>
          <w:sz w:val="24"/>
          <w:szCs w:val="24"/>
          <w:u w:val="single"/>
        </w:rPr>
      </w:pPr>
    </w:p>
    <w:p w:rsidR="00EC10CA" w:rsidRDefault="00EE2DF9" w:rsidP="00EC10CA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A6403BC" wp14:editId="59EFFF77">
                <wp:simplePos x="0" y="0"/>
                <wp:positionH relativeFrom="margin">
                  <wp:posOffset>2923514</wp:posOffset>
                </wp:positionH>
                <wp:positionV relativeFrom="paragraph">
                  <wp:posOffset>77470</wp:posOffset>
                </wp:positionV>
                <wp:extent cx="50291" cy="349513"/>
                <wp:effectExtent l="57150" t="38100" r="45085" b="12700"/>
                <wp:wrapNone/>
                <wp:docPr id="1448116389" name="Straight Arrow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50291" cy="3495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F30EB" id="Straight Arrow Connector 3" o:spid="_x0000_s1026" type="#_x0000_t32" style="position:absolute;margin-left:230.2pt;margin-top:6.1pt;width:3.95pt;height:27.5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" strokecolor="black [3200]" strokeweight="1pt">
                <v:stroke endarrow="block" joinstyle="miter"/>
                <o:lock v:ext="edit" shapetype="f"/>
                <w10:wrap anchorx="margin"/>
              </v:shape>
            </w:pict>
          </mc:Fallback>
        </mc:AlternateContent>
      </w:r>
    </w:p>
    <w:p w:rsidR="00EC10CA" w:rsidRDefault="00EC10CA" w:rsidP="00EC10CA">
      <w:pPr>
        <w:spacing w:line="360" w:lineRule="auto"/>
        <w:rPr>
          <w:b/>
          <w:bCs/>
          <w:sz w:val="24"/>
          <w:szCs w:val="24"/>
          <w:u w:val="single"/>
        </w:rPr>
      </w:pPr>
    </w:p>
    <w:tbl>
      <w:tblPr>
        <w:tblStyle w:val="TableGrid"/>
        <w:tblpPr w:leftFromText="180" w:rightFromText="180" w:vertAnchor="text" w:horzAnchor="margin" w:tblpXSpec="center" w:tblpYSpec="inside"/>
        <w:tblW w:w="0" w:type="auto"/>
        <w:tblLook w:val="04A0" w:firstRow="1" w:lastRow="0" w:firstColumn="1" w:lastColumn="0" w:noHBand="0" w:noVBand="1"/>
      </w:tblPr>
      <w:tblGrid>
        <w:gridCol w:w="2977"/>
      </w:tblGrid>
      <w:tr w:rsidR="00EE2DF9" w:rsidRPr="00E50FB2" w:rsidTr="00EE2DF9">
        <w:trPr>
          <w:trHeight w:val="303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2DF9" w:rsidRPr="00E50FB2" w:rsidRDefault="00EE2DF9" w:rsidP="00EE2DF9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50FB2">
              <w:rPr>
                <w:sz w:val="24"/>
                <w:szCs w:val="24"/>
              </w:rPr>
              <w:t>UserLogin</w:t>
            </w:r>
            <w:proofErr w:type="spellEnd"/>
          </w:p>
        </w:tc>
      </w:tr>
      <w:tr w:rsidR="00EE2DF9" w:rsidRPr="00E50FB2" w:rsidTr="00EE2DF9">
        <w:trPr>
          <w:trHeight w:val="531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2DF9" w:rsidRPr="00E50FB2" w:rsidRDefault="00EE2DF9" w:rsidP="00EE2DF9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50FB2">
              <w:rPr>
                <w:b/>
                <w:bCs/>
                <w:sz w:val="24"/>
                <w:szCs w:val="24"/>
                <w:u w:val="single"/>
              </w:rPr>
              <w:t xml:space="preserve">- </w:t>
            </w:r>
            <w:proofErr w:type="spellStart"/>
            <w:r w:rsidRPr="00E50FB2">
              <w:rPr>
                <w:sz w:val="24"/>
                <w:szCs w:val="24"/>
              </w:rPr>
              <w:t>correctUsername</w:t>
            </w:r>
            <w:proofErr w:type="spellEnd"/>
            <w:r w:rsidRPr="00E50FB2">
              <w:rPr>
                <w:sz w:val="24"/>
                <w:szCs w:val="24"/>
              </w:rPr>
              <w:t>: String</w:t>
            </w:r>
          </w:p>
          <w:p w:rsidR="00EE2DF9" w:rsidRPr="00E50FB2" w:rsidRDefault="00EE2DF9" w:rsidP="00EE2DF9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E50FB2">
              <w:rPr>
                <w:sz w:val="24"/>
                <w:szCs w:val="24"/>
              </w:rPr>
              <w:t xml:space="preserve">- </w:t>
            </w:r>
            <w:proofErr w:type="spellStart"/>
            <w:r w:rsidRPr="00E50FB2">
              <w:rPr>
                <w:sz w:val="24"/>
                <w:szCs w:val="24"/>
              </w:rPr>
              <w:t>correctPassword</w:t>
            </w:r>
            <w:proofErr w:type="spellEnd"/>
            <w:r w:rsidRPr="00E50FB2">
              <w:rPr>
                <w:sz w:val="24"/>
                <w:szCs w:val="24"/>
              </w:rPr>
              <w:t>: String</w:t>
            </w:r>
          </w:p>
        </w:tc>
      </w:tr>
      <w:tr w:rsidR="00EE2DF9" w:rsidRPr="00E50FB2" w:rsidTr="00EE2DF9">
        <w:trPr>
          <w:trHeight w:val="313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E2DF9" w:rsidRPr="00EE2DF9" w:rsidRDefault="00EE2DF9" w:rsidP="00EE2DF9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</w:rPr>
              <w:t xml:space="preserve">          </w:t>
            </w:r>
            <w:r w:rsidRPr="00E50FB2">
              <w:rPr>
                <w:sz w:val="24"/>
                <w:szCs w:val="24"/>
              </w:rPr>
              <w:t xml:space="preserve">+ </w:t>
            </w:r>
            <w:proofErr w:type="gramStart"/>
            <w:r w:rsidRPr="00E50FB2">
              <w:rPr>
                <w:sz w:val="24"/>
                <w:szCs w:val="24"/>
              </w:rPr>
              <w:t>login(</w:t>
            </w:r>
            <w:proofErr w:type="gramEnd"/>
            <w:r w:rsidRPr="00E50FB2">
              <w:rPr>
                <w:sz w:val="24"/>
                <w:szCs w:val="24"/>
              </w:rPr>
              <w:t>): void</w:t>
            </w:r>
          </w:p>
        </w:tc>
      </w:tr>
    </w:tbl>
    <w:p w:rsidR="00EC10CA" w:rsidRDefault="00EC10CA" w:rsidP="00EC10CA">
      <w:pPr>
        <w:spacing w:line="360" w:lineRule="auto"/>
        <w:rPr>
          <w:b/>
          <w:bCs/>
          <w:sz w:val="24"/>
          <w:szCs w:val="24"/>
          <w:u w:val="single"/>
        </w:rPr>
      </w:pPr>
    </w:p>
    <w:p w:rsidR="00EC10CA" w:rsidRDefault="00EC10CA" w:rsidP="00EC10CA">
      <w:pPr>
        <w:spacing w:line="360" w:lineRule="auto"/>
        <w:rPr>
          <w:b/>
          <w:bCs/>
          <w:sz w:val="24"/>
          <w:szCs w:val="24"/>
          <w:u w:val="single"/>
        </w:rPr>
      </w:pPr>
    </w:p>
    <w:p w:rsidR="00EC10CA" w:rsidRDefault="00EC10CA" w:rsidP="00EC10CA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75752B">
      <w:pPr>
        <w:spacing w:line="360" w:lineRule="auto"/>
        <w:rPr>
          <w:b/>
          <w:bCs/>
          <w:sz w:val="24"/>
          <w:szCs w:val="24"/>
          <w:u w:val="single"/>
        </w:rPr>
      </w:pPr>
    </w:p>
    <w:p w:rsidR="0075752B" w:rsidRDefault="0075752B" w:rsidP="0075752B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CODE:</w:t>
      </w:r>
    </w:p>
    <w:p w:rsidR="00EE2DF9" w:rsidRDefault="00EE2DF9" w:rsidP="0075752B">
      <w:pPr>
        <w:spacing w:line="360" w:lineRule="auto"/>
        <w:rPr>
          <w:b/>
          <w:bCs/>
          <w:sz w:val="24"/>
          <w:szCs w:val="24"/>
          <w:u w:val="single"/>
        </w:rPr>
      </w:pPr>
      <w:r w:rsidRPr="00EE2DF9">
        <w:rPr>
          <w:b/>
          <w:bCs/>
          <w:sz w:val="24"/>
          <w:szCs w:val="24"/>
        </w:rPr>
        <w:drawing>
          <wp:inline distT="0" distB="0" distL="0" distR="0" wp14:anchorId="33E6B22A" wp14:editId="2C183A01">
            <wp:extent cx="5493489" cy="3663950"/>
            <wp:effectExtent l="0" t="0" r="0" b="0"/>
            <wp:docPr id="179875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514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5143" cy="368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2B" w:rsidRDefault="0075752B" w:rsidP="0075752B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OUTPUT:</w:t>
      </w:r>
    </w:p>
    <w:p w:rsidR="0075752B" w:rsidRDefault="00E50FB2" w:rsidP="0075752B">
      <w:pPr>
        <w:spacing w:line="360" w:lineRule="auto"/>
        <w:rPr>
          <w:b/>
          <w:bCs/>
          <w:sz w:val="24"/>
          <w:szCs w:val="24"/>
          <w:u w:val="single"/>
        </w:rPr>
      </w:pPr>
      <w:r w:rsidRPr="00E50FB2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6181BE3" wp14:editId="1C165A25">
            <wp:extent cx="5731510" cy="1800860"/>
            <wp:effectExtent l="0" t="0" r="2540" b="8890"/>
            <wp:docPr id="90797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78005" name=""/>
                    <pic:cNvPicPr/>
                  </pic:nvPicPr>
                  <pic:blipFill rotWithShape="1">
                    <a:blip r:embed="rId63"/>
                    <a:srcRect t="10253"/>
                    <a:stretch/>
                  </pic:blipFill>
                  <pic:spPr bwMode="auto"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752B">
        <w:rPr>
          <w:b/>
          <w:bCs/>
          <w:sz w:val="24"/>
          <w:szCs w:val="24"/>
          <w:u w:val="single"/>
        </w:rPr>
        <w:t>ERRORS:</w:t>
      </w:r>
    </w:p>
    <w:tbl>
      <w:tblPr>
        <w:tblStyle w:val="TableGrid"/>
        <w:tblW w:w="9436" w:type="dxa"/>
        <w:tblLook w:val="04A0" w:firstRow="1" w:lastRow="0" w:firstColumn="1" w:lastColumn="0" w:noHBand="0" w:noVBand="1"/>
      </w:tblPr>
      <w:tblGrid>
        <w:gridCol w:w="4718"/>
        <w:gridCol w:w="4718"/>
      </w:tblGrid>
      <w:tr w:rsidR="00E50FB2" w:rsidRPr="00E50FB2" w:rsidTr="00E50FB2">
        <w:trPr>
          <w:trHeight w:val="148"/>
        </w:trPr>
        <w:tc>
          <w:tcPr>
            <w:tcW w:w="4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0FB2" w:rsidRPr="00E50FB2" w:rsidRDefault="00E50FB2" w:rsidP="00E50FB2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E50FB2">
              <w:rPr>
                <w:b/>
                <w:bCs/>
                <w:sz w:val="24"/>
                <w:szCs w:val="24"/>
                <w:u w:val="single"/>
              </w:rPr>
              <w:t xml:space="preserve">              Code error</w:t>
            </w:r>
          </w:p>
        </w:tc>
        <w:tc>
          <w:tcPr>
            <w:tcW w:w="4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0FB2" w:rsidRPr="00E50FB2" w:rsidRDefault="00E50FB2" w:rsidP="00E50FB2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E50FB2">
              <w:rPr>
                <w:b/>
                <w:bCs/>
                <w:sz w:val="24"/>
                <w:szCs w:val="24"/>
                <w:u w:val="single"/>
              </w:rPr>
              <w:t>Code rectification</w:t>
            </w:r>
          </w:p>
        </w:tc>
      </w:tr>
      <w:tr w:rsidR="00E50FB2" w:rsidRPr="00E50FB2" w:rsidTr="00E50FB2">
        <w:trPr>
          <w:trHeight w:val="1220"/>
        </w:trPr>
        <w:tc>
          <w:tcPr>
            <w:tcW w:w="4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0FB2" w:rsidRPr="00E50FB2" w:rsidRDefault="00E50FB2" w:rsidP="00E50FB2">
            <w:pPr>
              <w:spacing w:line="360" w:lineRule="auto"/>
              <w:rPr>
                <w:sz w:val="24"/>
                <w:szCs w:val="24"/>
              </w:rPr>
            </w:pPr>
            <w:r w:rsidRPr="00E50FB2">
              <w:rPr>
                <w:sz w:val="24"/>
                <w:szCs w:val="24"/>
              </w:rPr>
              <w:t xml:space="preserve">1.Forgot to </w:t>
            </w:r>
            <w:proofErr w:type="gramStart"/>
            <w:r w:rsidRPr="00E50FB2">
              <w:rPr>
                <w:sz w:val="24"/>
                <w:szCs w:val="24"/>
              </w:rPr>
              <w:t>use .equals</w:t>
            </w:r>
            <w:proofErr w:type="gramEnd"/>
            <w:r w:rsidRPr="00E50FB2">
              <w:rPr>
                <w:sz w:val="24"/>
                <w:szCs w:val="24"/>
              </w:rPr>
              <w:t>() for string comparison</w:t>
            </w:r>
          </w:p>
          <w:p w:rsidR="00E50FB2" w:rsidRPr="00E50FB2" w:rsidRDefault="00E50FB2" w:rsidP="00E50FB2">
            <w:pPr>
              <w:spacing w:line="360" w:lineRule="auto"/>
              <w:rPr>
                <w:sz w:val="24"/>
                <w:szCs w:val="24"/>
              </w:rPr>
            </w:pPr>
            <w:r w:rsidRPr="00E50FB2">
              <w:rPr>
                <w:sz w:val="24"/>
                <w:szCs w:val="24"/>
              </w:rPr>
              <w:t xml:space="preserve">2. Didn't import </w:t>
            </w:r>
            <w:proofErr w:type="spellStart"/>
            <w:proofErr w:type="gramStart"/>
            <w:r w:rsidRPr="00E50FB2">
              <w:rPr>
                <w:sz w:val="24"/>
                <w:szCs w:val="24"/>
              </w:rPr>
              <w:t>java.util</w:t>
            </w:r>
            <w:proofErr w:type="gramEnd"/>
            <w:r w:rsidRPr="00E50FB2">
              <w:rPr>
                <w:sz w:val="24"/>
                <w:szCs w:val="24"/>
              </w:rPr>
              <w:t>.Scanner</w:t>
            </w:r>
            <w:proofErr w:type="spellEnd"/>
            <w:r w:rsidRPr="00E50FB2">
              <w:rPr>
                <w:sz w:val="24"/>
                <w:szCs w:val="24"/>
              </w:rPr>
              <w:t>.</w:t>
            </w:r>
          </w:p>
          <w:p w:rsidR="00E50FB2" w:rsidRPr="00E50FB2" w:rsidRDefault="00E50FB2" w:rsidP="00E50FB2">
            <w:pPr>
              <w:spacing w:line="360" w:lineRule="auto"/>
              <w:rPr>
                <w:sz w:val="24"/>
                <w:szCs w:val="24"/>
              </w:rPr>
            </w:pPr>
            <w:r w:rsidRPr="00E50FB2">
              <w:rPr>
                <w:sz w:val="24"/>
                <w:szCs w:val="24"/>
              </w:rPr>
              <w:t xml:space="preserve">3. Called </w:t>
            </w:r>
            <w:proofErr w:type="spellStart"/>
            <w:r w:rsidRPr="00E50FB2">
              <w:rPr>
                <w:sz w:val="24"/>
                <w:szCs w:val="24"/>
              </w:rPr>
              <w:t>user.</w:t>
            </w:r>
            <w:proofErr w:type="gramStart"/>
            <w:r w:rsidRPr="00E50FB2">
              <w:rPr>
                <w:sz w:val="24"/>
                <w:szCs w:val="24"/>
              </w:rPr>
              <w:t>login</w:t>
            </w:r>
            <w:proofErr w:type="spellEnd"/>
            <w:r w:rsidRPr="00E50FB2">
              <w:rPr>
                <w:sz w:val="24"/>
                <w:szCs w:val="24"/>
              </w:rPr>
              <w:t>(</w:t>
            </w:r>
            <w:proofErr w:type="gramEnd"/>
            <w:r w:rsidRPr="00E50FB2">
              <w:rPr>
                <w:sz w:val="24"/>
                <w:szCs w:val="24"/>
              </w:rPr>
              <w:t>) with parameters</w:t>
            </w:r>
          </w:p>
          <w:tbl>
            <w:tblPr>
              <w:tblW w:w="97" w:type="dxa"/>
              <w:tblCellSpacing w:w="15" w:type="dxa"/>
              <w:tblLook w:val="04A0" w:firstRow="1" w:lastRow="0" w:firstColumn="1" w:lastColumn="0" w:noHBand="0" w:noVBand="1"/>
            </w:tblPr>
            <w:tblGrid>
              <w:gridCol w:w="97"/>
            </w:tblGrid>
            <w:tr w:rsidR="00E50FB2" w:rsidRPr="00E50FB2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:rsidR="00E50FB2" w:rsidRPr="00E50FB2" w:rsidRDefault="00E50FB2" w:rsidP="00E50FB2">
                  <w:pPr>
                    <w:spacing w:line="360" w:lineRule="auto"/>
                    <w:rPr>
                      <w:sz w:val="24"/>
                      <w:szCs w:val="24"/>
                    </w:rPr>
                  </w:pPr>
                </w:p>
              </w:tc>
            </w:tr>
          </w:tbl>
          <w:p w:rsidR="00E50FB2" w:rsidRPr="00E50FB2" w:rsidRDefault="00E50FB2" w:rsidP="00E50FB2">
            <w:pPr>
              <w:spacing w:line="360" w:lineRule="auto"/>
              <w:rPr>
                <w:vanish/>
                <w:sz w:val="24"/>
                <w:szCs w:val="24"/>
                <w:lang w:val="en-IN"/>
              </w:rPr>
            </w:pPr>
          </w:p>
          <w:p w:rsidR="00E50FB2" w:rsidRPr="00E50FB2" w:rsidRDefault="00E50FB2" w:rsidP="00E50FB2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4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0FB2" w:rsidRPr="00E50FB2" w:rsidRDefault="00E50FB2" w:rsidP="00E50FB2">
            <w:pPr>
              <w:spacing w:line="360" w:lineRule="auto"/>
              <w:rPr>
                <w:sz w:val="24"/>
                <w:szCs w:val="24"/>
              </w:rPr>
            </w:pPr>
            <w:r w:rsidRPr="00E50FB2">
              <w:rPr>
                <w:sz w:val="24"/>
                <w:szCs w:val="24"/>
              </w:rPr>
              <w:t xml:space="preserve">1. Used </w:t>
            </w:r>
            <w:proofErr w:type="spellStart"/>
            <w:proofErr w:type="gramStart"/>
            <w:r w:rsidRPr="00E50FB2">
              <w:rPr>
                <w:sz w:val="24"/>
                <w:szCs w:val="24"/>
              </w:rPr>
              <w:t>username.equals</w:t>
            </w:r>
            <w:proofErr w:type="spellEnd"/>
            <w:proofErr w:type="gramEnd"/>
            <w:r w:rsidRPr="00E50FB2">
              <w:rPr>
                <w:sz w:val="24"/>
                <w:szCs w:val="24"/>
              </w:rPr>
              <w:t>(</w:t>
            </w:r>
            <w:proofErr w:type="spellStart"/>
            <w:r w:rsidRPr="00E50FB2">
              <w:rPr>
                <w:sz w:val="24"/>
                <w:szCs w:val="24"/>
              </w:rPr>
              <w:t>correctUsername</w:t>
            </w:r>
            <w:proofErr w:type="spellEnd"/>
            <w:r w:rsidRPr="00E50FB2">
              <w:rPr>
                <w:sz w:val="24"/>
                <w:szCs w:val="24"/>
              </w:rPr>
              <w:t>) not ==</w:t>
            </w:r>
          </w:p>
          <w:p w:rsidR="00E50FB2" w:rsidRPr="00E50FB2" w:rsidRDefault="00E50FB2" w:rsidP="00E50FB2">
            <w:pPr>
              <w:spacing w:line="360" w:lineRule="auto"/>
              <w:rPr>
                <w:sz w:val="24"/>
                <w:szCs w:val="24"/>
              </w:rPr>
            </w:pPr>
            <w:r w:rsidRPr="00E50FB2">
              <w:rPr>
                <w:sz w:val="24"/>
                <w:szCs w:val="24"/>
              </w:rPr>
              <w:t xml:space="preserve">2. Added import </w:t>
            </w:r>
            <w:proofErr w:type="spellStart"/>
            <w:proofErr w:type="gramStart"/>
            <w:r w:rsidRPr="00E50FB2">
              <w:rPr>
                <w:sz w:val="24"/>
                <w:szCs w:val="24"/>
              </w:rPr>
              <w:t>java.util</w:t>
            </w:r>
            <w:proofErr w:type="gramEnd"/>
            <w:r w:rsidRPr="00E50FB2">
              <w:rPr>
                <w:sz w:val="24"/>
                <w:szCs w:val="24"/>
              </w:rPr>
              <w:t>.Scanner</w:t>
            </w:r>
            <w:proofErr w:type="spellEnd"/>
            <w:r w:rsidRPr="00E50FB2">
              <w:rPr>
                <w:sz w:val="24"/>
                <w:szCs w:val="24"/>
              </w:rPr>
              <w:t>;</w:t>
            </w:r>
          </w:p>
          <w:p w:rsidR="00E50FB2" w:rsidRPr="00E50FB2" w:rsidRDefault="00E50FB2" w:rsidP="00E50FB2">
            <w:pPr>
              <w:spacing w:line="360" w:lineRule="auto"/>
              <w:rPr>
                <w:sz w:val="24"/>
                <w:szCs w:val="24"/>
              </w:rPr>
            </w:pPr>
            <w:r w:rsidRPr="00E50FB2">
              <w:rPr>
                <w:sz w:val="24"/>
                <w:szCs w:val="24"/>
              </w:rPr>
              <w:t xml:space="preserve">3. Correct is </w:t>
            </w:r>
            <w:proofErr w:type="spellStart"/>
            <w:r w:rsidRPr="00E50FB2">
              <w:rPr>
                <w:sz w:val="24"/>
                <w:szCs w:val="24"/>
              </w:rPr>
              <w:t>user.</w:t>
            </w:r>
            <w:proofErr w:type="gramStart"/>
            <w:r w:rsidRPr="00E50FB2">
              <w:rPr>
                <w:sz w:val="24"/>
                <w:szCs w:val="24"/>
              </w:rPr>
              <w:t>login</w:t>
            </w:r>
            <w:proofErr w:type="spellEnd"/>
            <w:r w:rsidRPr="00E50FB2">
              <w:rPr>
                <w:sz w:val="24"/>
                <w:szCs w:val="24"/>
              </w:rPr>
              <w:t>(</w:t>
            </w:r>
            <w:proofErr w:type="gramEnd"/>
            <w:r w:rsidRPr="00E50FB2">
              <w:rPr>
                <w:sz w:val="24"/>
                <w:szCs w:val="24"/>
              </w:rPr>
              <w:t>); with no parameters</w:t>
            </w:r>
          </w:p>
        </w:tc>
      </w:tr>
    </w:tbl>
    <w:p w:rsidR="0075752B" w:rsidRDefault="0075752B" w:rsidP="0075752B">
      <w:pPr>
        <w:spacing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IMPORTANT POINTS:</w:t>
      </w:r>
    </w:p>
    <w:p w:rsidR="005B13FB" w:rsidRPr="005B13FB" w:rsidRDefault="005B13FB" w:rsidP="005B13FB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  <w:lang w:val="en-IN"/>
        </w:rPr>
      </w:pPr>
      <w:r w:rsidRPr="005B13FB">
        <w:rPr>
          <w:sz w:val="24"/>
          <w:szCs w:val="24"/>
          <w:lang w:val="en-IN"/>
        </w:rPr>
        <w:t xml:space="preserve">Interface </w:t>
      </w:r>
      <w:proofErr w:type="spellStart"/>
      <w:r w:rsidRPr="005B13FB">
        <w:rPr>
          <w:sz w:val="24"/>
          <w:szCs w:val="24"/>
          <w:lang w:val="en-IN"/>
        </w:rPr>
        <w:t>LoginSystem</w:t>
      </w:r>
      <w:proofErr w:type="spellEnd"/>
      <w:r w:rsidRPr="005B13FB">
        <w:rPr>
          <w:sz w:val="24"/>
          <w:szCs w:val="24"/>
          <w:lang w:val="en-IN"/>
        </w:rPr>
        <w:t xml:space="preserve"> defines a </w:t>
      </w:r>
      <w:proofErr w:type="gramStart"/>
      <w:r w:rsidRPr="005B13FB">
        <w:rPr>
          <w:sz w:val="24"/>
          <w:szCs w:val="24"/>
          <w:lang w:val="en-IN"/>
        </w:rPr>
        <w:t>login(</w:t>
      </w:r>
      <w:proofErr w:type="gramEnd"/>
      <w:r w:rsidRPr="005B13FB">
        <w:rPr>
          <w:sz w:val="24"/>
          <w:szCs w:val="24"/>
          <w:lang w:val="en-IN"/>
        </w:rPr>
        <w:t>) method.</w:t>
      </w:r>
    </w:p>
    <w:p w:rsidR="005B13FB" w:rsidRPr="005B13FB" w:rsidRDefault="005B13FB" w:rsidP="005B13FB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  <w:lang w:val="en-IN"/>
        </w:rPr>
      </w:pPr>
      <w:proofErr w:type="spellStart"/>
      <w:r w:rsidRPr="005B13FB">
        <w:rPr>
          <w:sz w:val="24"/>
          <w:szCs w:val="24"/>
          <w:lang w:val="en-IN"/>
        </w:rPr>
        <w:t>UserLogin</w:t>
      </w:r>
      <w:proofErr w:type="spellEnd"/>
      <w:r w:rsidRPr="005B13FB">
        <w:rPr>
          <w:sz w:val="24"/>
          <w:szCs w:val="24"/>
          <w:lang w:val="en-IN"/>
        </w:rPr>
        <w:t xml:space="preserve"> class implements </w:t>
      </w:r>
      <w:proofErr w:type="spellStart"/>
      <w:r w:rsidRPr="005B13FB">
        <w:rPr>
          <w:sz w:val="24"/>
          <w:szCs w:val="24"/>
          <w:lang w:val="en-IN"/>
        </w:rPr>
        <w:t>LoginSystem</w:t>
      </w:r>
      <w:proofErr w:type="spellEnd"/>
      <w:r w:rsidRPr="005B13FB">
        <w:rPr>
          <w:sz w:val="24"/>
          <w:szCs w:val="24"/>
          <w:lang w:val="en-IN"/>
        </w:rPr>
        <w:t xml:space="preserve"> and provides logic for user authentication.</w:t>
      </w:r>
    </w:p>
    <w:p w:rsidR="005B13FB" w:rsidRPr="005B13FB" w:rsidRDefault="005B13FB" w:rsidP="005B13FB">
      <w:pPr>
        <w:pStyle w:val="ListParagraph"/>
        <w:numPr>
          <w:ilvl w:val="0"/>
          <w:numId w:val="45"/>
        </w:numPr>
        <w:spacing w:line="360" w:lineRule="auto"/>
        <w:rPr>
          <w:sz w:val="24"/>
          <w:szCs w:val="24"/>
          <w:lang w:val="en-IN"/>
        </w:rPr>
      </w:pPr>
      <w:r w:rsidRPr="005B13FB">
        <w:rPr>
          <w:sz w:val="24"/>
          <w:szCs w:val="24"/>
          <w:lang w:val="en-IN"/>
        </w:rPr>
        <w:t>Scanner class is used to take user input for username and password.</w:t>
      </w:r>
    </w:p>
    <w:p w:rsidR="00261D4D" w:rsidRPr="00261D4D" w:rsidRDefault="00261D4D" w:rsidP="00E01B78">
      <w:pPr>
        <w:spacing w:line="360" w:lineRule="auto"/>
        <w:jc w:val="center"/>
        <w:rPr>
          <w:b/>
          <w:bCs/>
          <w:sz w:val="24"/>
          <w:szCs w:val="24"/>
        </w:rPr>
      </w:pPr>
      <w:r w:rsidRPr="00261D4D">
        <w:rPr>
          <w:b/>
          <w:bCs/>
          <w:sz w:val="24"/>
          <w:szCs w:val="24"/>
        </w:rPr>
        <w:lastRenderedPageBreak/>
        <w:t>WEEK-9</w:t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PROGRAM-1</w:t>
      </w:r>
    </w:p>
    <w:p w:rsidR="00261D4D" w:rsidRDefault="00261D4D" w:rsidP="00E01B78">
      <w:pPr>
        <w:spacing w:line="360" w:lineRule="auto"/>
        <w:rPr>
          <w:sz w:val="24"/>
          <w:szCs w:val="24"/>
        </w:rPr>
      </w:pPr>
      <w:r w:rsidRPr="00261D4D">
        <w:rPr>
          <w:b/>
          <w:bCs/>
          <w:sz w:val="24"/>
          <w:szCs w:val="24"/>
          <w:u w:val="single"/>
        </w:rPr>
        <w:t>AIM</w:t>
      </w:r>
      <w:r w:rsidRPr="00261D4D">
        <w:rPr>
          <w:sz w:val="24"/>
          <w:szCs w:val="24"/>
        </w:rPr>
        <w:t>: Write a java program to create a method that takes integers as parameters and throws an exception if the number is even.</w:t>
      </w:r>
    </w:p>
    <w:p w:rsidR="00CA4D0B" w:rsidRDefault="00CA4D0B" w:rsidP="00E01B78">
      <w:pPr>
        <w:spacing w:line="360" w:lineRule="auto"/>
        <w:rPr>
          <w:b/>
          <w:bCs/>
          <w:sz w:val="24"/>
          <w:szCs w:val="24"/>
          <w:u w:val="single"/>
        </w:rPr>
      </w:pPr>
      <w:r w:rsidRPr="00CA4D0B">
        <w:rPr>
          <w:b/>
          <w:bCs/>
          <w:sz w:val="24"/>
          <w:szCs w:val="24"/>
          <w:u w:val="single"/>
        </w:rPr>
        <w:t>CLASS DIAGRAM:</w:t>
      </w:r>
      <w:r w:rsidRPr="00CA4D0B">
        <w:rPr>
          <w:sz w:val="24"/>
          <w:szCs w:val="24"/>
          <w:lang w:val="e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35B4DB6" wp14:editId="60C0F716">
                <wp:simplePos x="0" y="0"/>
                <wp:positionH relativeFrom="column">
                  <wp:posOffset>2424315</wp:posOffset>
                </wp:positionH>
                <wp:positionV relativeFrom="paragraph">
                  <wp:posOffset>1040014</wp:posOffset>
                </wp:positionV>
                <wp:extent cx="45719" cy="477982"/>
                <wp:effectExtent l="38100" t="0" r="69215" b="55880"/>
                <wp:wrapNone/>
                <wp:docPr id="2134325171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779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A1AE3" id="Straight Arrow Connector 66" o:spid="_x0000_s1026" type="#_x0000_t32" style="position:absolute;margin-left:190.9pt;margin-top:81.9pt;width:3.6pt;height:37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</w:p>
    <w:tbl>
      <w:tblPr>
        <w:tblStyle w:val="TableGrid"/>
        <w:tblW w:w="0" w:type="auto"/>
        <w:tblInd w:w="2003" w:type="dxa"/>
        <w:tblLook w:val="04A0" w:firstRow="1" w:lastRow="0" w:firstColumn="1" w:lastColumn="0" w:noHBand="0" w:noVBand="1"/>
      </w:tblPr>
      <w:tblGrid>
        <w:gridCol w:w="3957"/>
      </w:tblGrid>
      <w:tr w:rsidR="00CA4D0B" w:rsidRPr="00261D4D" w:rsidTr="001B71E6">
        <w:trPr>
          <w:trHeight w:val="304"/>
        </w:trPr>
        <w:tc>
          <w:tcPr>
            <w:tcW w:w="3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D0B" w:rsidRPr="00261D4D" w:rsidRDefault="00CA4D0B" w:rsidP="00CA4D0B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261D4D">
              <w:rPr>
                <w:sz w:val="24"/>
                <w:szCs w:val="24"/>
              </w:rPr>
              <w:t>EvenNumberExceptionDemo</w:t>
            </w:r>
            <w:proofErr w:type="spellEnd"/>
          </w:p>
        </w:tc>
      </w:tr>
      <w:tr w:rsidR="00CA4D0B" w:rsidRPr="00261D4D" w:rsidTr="001B71E6">
        <w:trPr>
          <w:trHeight w:val="619"/>
        </w:trPr>
        <w:tc>
          <w:tcPr>
            <w:tcW w:w="3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D0B" w:rsidRPr="00261D4D" w:rsidRDefault="00CA4D0B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checkoddNumber</w:t>
            </w:r>
            <w:proofErr w:type="spellEnd"/>
            <w:r w:rsidRPr="00261D4D">
              <w:rPr>
                <w:sz w:val="24"/>
                <w:szCs w:val="24"/>
              </w:rPr>
              <w:t>(</w:t>
            </w:r>
            <w:proofErr w:type="gramEnd"/>
            <w:r w:rsidRPr="00261D4D">
              <w:rPr>
                <w:sz w:val="24"/>
                <w:szCs w:val="24"/>
              </w:rPr>
              <w:t>int number): void</w:t>
            </w:r>
          </w:p>
          <w:p w:rsidR="00CA4D0B" w:rsidRPr="00261D4D" w:rsidRDefault="00CA4D0B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main(</w:t>
            </w:r>
            <w:proofErr w:type="gramEnd"/>
            <w:r w:rsidRPr="00261D4D">
              <w:rPr>
                <w:sz w:val="24"/>
                <w:szCs w:val="24"/>
              </w:rPr>
              <w:t>String</w:t>
            </w:r>
            <w:proofErr w:type="gramStart"/>
            <w:r w:rsidRPr="00261D4D">
              <w:rPr>
                <w:sz w:val="24"/>
                <w:szCs w:val="24"/>
              </w:rPr>
              <w:t>[]</w:t>
            </w:r>
            <w:proofErr w:type="spellStart"/>
            <w:r w:rsidRPr="00261D4D">
              <w:rPr>
                <w:sz w:val="24"/>
                <w:szCs w:val="24"/>
              </w:rPr>
              <w:t>args</w:t>
            </w:r>
            <w:proofErr w:type="spellEnd"/>
            <w:r w:rsidRPr="00261D4D">
              <w:rPr>
                <w:sz w:val="24"/>
                <w:szCs w:val="24"/>
              </w:rPr>
              <w:t>):void</w:t>
            </w:r>
            <w:proofErr w:type="gramEnd"/>
          </w:p>
        </w:tc>
      </w:tr>
    </w:tbl>
    <w:p w:rsidR="00CA4D0B" w:rsidRPr="00261D4D" w:rsidRDefault="00CA4D0B" w:rsidP="00CA4D0B">
      <w:pPr>
        <w:spacing w:line="360" w:lineRule="auto"/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470" w:tblpY="326"/>
        <w:tblW w:w="0" w:type="auto"/>
        <w:tblLook w:val="04A0" w:firstRow="1" w:lastRow="0" w:firstColumn="1" w:lastColumn="0" w:noHBand="0" w:noVBand="1"/>
      </w:tblPr>
      <w:tblGrid>
        <w:gridCol w:w="3957"/>
      </w:tblGrid>
      <w:tr w:rsidR="00CA4D0B" w:rsidRPr="00261D4D" w:rsidTr="00CA4D0B">
        <w:trPr>
          <w:trHeight w:val="304"/>
        </w:trPr>
        <w:tc>
          <w:tcPr>
            <w:tcW w:w="3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D0B" w:rsidRPr="00261D4D" w:rsidRDefault="00CA4D0B" w:rsidP="00CA4D0B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261D4D">
              <w:rPr>
                <w:sz w:val="24"/>
                <w:szCs w:val="24"/>
              </w:rPr>
              <w:t>EvenNumberException</w:t>
            </w:r>
            <w:proofErr w:type="spellEnd"/>
          </w:p>
          <w:p w:rsidR="00CA4D0B" w:rsidRPr="00261D4D" w:rsidRDefault="00CA4D0B" w:rsidP="00CA4D0B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(extends Exception)</w:t>
            </w:r>
          </w:p>
        </w:tc>
      </w:tr>
      <w:tr w:rsidR="00CA4D0B" w:rsidRPr="00261D4D" w:rsidTr="00CA4D0B">
        <w:trPr>
          <w:trHeight w:val="619"/>
        </w:trPr>
        <w:tc>
          <w:tcPr>
            <w:tcW w:w="3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D0B" w:rsidRPr="00261D4D" w:rsidRDefault="00CA4D0B" w:rsidP="00CA4D0B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EvenNumberException</w:t>
            </w:r>
            <w:proofErr w:type="spellEnd"/>
            <w:r w:rsidRPr="00261D4D">
              <w:rPr>
                <w:sz w:val="24"/>
                <w:szCs w:val="24"/>
              </w:rPr>
              <w:t>(</w:t>
            </w:r>
            <w:proofErr w:type="gramEnd"/>
            <w:r w:rsidRPr="00261D4D">
              <w:rPr>
                <w:sz w:val="24"/>
                <w:szCs w:val="24"/>
              </w:rPr>
              <w:t>)</w:t>
            </w:r>
          </w:p>
        </w:tc>
      </w:tr>
    </w:tbl>
    <w:p w:rsidR="00CA4D0B" w:rsidRPr="00261D4D" w:rsidRDefault="00CA4D0B" w:rsidP="00CA4D0B">
      <w:pPr>
        <w:spacing w:line="360" w:lineRule="auto"/>
        <w:rPr>
          <w:sz w:val="24"/>
          <w:szCs w:val="24"/>
        </w:rPr>
      </w:pPr>
    </w:p>
    <w:p w:rsidR="00CA4D0B" w:rsidRPr="00261D4D" w:rsidRDefault="00CA4D0B" w:rsidP="00CA4D0B">
      <w:pPr>
        <w:spacing w:line="360" w:lineRule="auto"/>
        <w:rPr>
          <w:sz w:val="24"/>
          <w:szCs w:val="24"/>
        </w:rPr>
      </w:pPr>
    </w:p>
    <w:p w:rsidR="00CA4D0B" w:rsidRPr="00CA4D0B" w:rsidRDefault="00CA4D0B" w:rsidP="00E01B78">
      <w:pPr>
        <w:spacing w:line="360" w:lineRule="auto"/>
        <w:rPr>
          <w:b/>
          <w:bCs/>
          <w:sz w:val="24"/>
          <w:szCs w:val="24"/>
          <w:u w:val="single"/>
        </w:rPr>
      </w:pPr>
    </w:p>
    <w:p w:rsidR="00CA4D0B" w:rsidRPr="00261D4D" w:rsidRDefault="00CA4D0B" w:rsidP="00E01B78">
      <w:pPr>
        <w:spacing w:line="360" w:lineRule="auto"/>
        <w:rPr>
          <w:b/>
          <w:bCs/>
          <w:sz w:val="24"/>
          <w:szCs w:val="24"/>
        </w:rPr>
      </w:pPr>
    </w:p>
    <w:p w:rsidR="00CA4D0B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CODE:</w:t>
      </w:r>
    </w:p>
    <w:p w:rsidR="00CA4D0B" w:rsidRPr="00261D4D" w:rsidRDefault="00E24B39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402570">
        <w:rPr>
          <w:b/>
          <w:bCs/>
          <w:sz w:val="24"/>
          <w:szCs w:val="24"/>
        </w:rPr>
        <w:drawing>
          <wp:inline distT="0" distB="0" distL="0" distR="0" wp14:anchorId="42986E4E" wp14:editId="2CB63ECE">
            <wp:extent cx="3538476" cy="2730500"/>
            <wp:effectExtent l="0" t="0" r="5080" b="0"/>
            <wp:docPr id="15199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14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6537" cy="27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OUTPUT:</w:t>
      </w:r>
    </w:p>
    <w:p w:rsidR="00402570" w:rsidRDefault="00E24B39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E24B39">
        <w:rPr>
          <w:b/>
          <w:bCs/>
          <w:sz w:val="24"/>
          <w:szCs w:val="24"/>
          <w:u w:val="single"/>
        </w:rPr>
        <w:drawing>
          <wp:inline distT="0" distB="0" distL="0" distR="0" wp14:anchorId="2BD514A9" wp14:editId="7178B436">
            <wp:extent cx="2463800" cy="1891846"/>
            <wp:effectExtent l="0" t="0" r="0" b="0"/>
            <wp:docPr id="14360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853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0021" cy="18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lastRenderedPageBreak/>
        <w:t>ERRORS: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686"/>
        <w:gridCol w:w="4961"/>
      </w:tblGrid>
      <w:tr w:rsidR="00261D4D" w:rsidRPr="00261D4D" w:rsidTr="00261D4D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CA4D0B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Error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CA4D0B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Rectification</w:t>
            </w:r>
          </w:p>
        </w:tc>
      </w:tr>
      <w:tr w:rsidR="00261D4D" w:rsidRPr="00261D4D" w:rsidTr="00261D4D">
        <w:trPr>
          <w:trHeight w:val="1788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0"/>
                <w:numId w:val="53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261D4D">
              <w:rPr>
                <w:sz w:val="24"/>
                <w:szCs w:val="24"/>
              </w:rPr>
              <w:t>Unhandeled</w:t>
            </w:r>
            <w:proofErr w:type="spellEnd"/>
            <w:r w:rsidRPr="00261D4D">
              <w:rPr>
                <w:sz w:val="24"/>
                <w:szCs w:val="24"/>
              </w:rPr>
              <w:t xml:space="preserve"> exception type </w:t>
            </w:r>
            <w:proofErr w:type="spellStart"/>
            <w:r w:rsidRPr="00261D4D">
              <w:rPr>
                <w:sz w:val="24"/>
                <w:szCs w:val="24"/>
              </w:rPr>
              <w:t>EvennumberException</w:t>
            </w:r>
            <w:proofErr w:type="spellEnd"/>
            <w:r w:rsidRPr="00261D4D">
              <w:rPr>
                <w:sz w:val="24"/>
                <w:szCs w:val="24"/>
              </w:rPr>
              <w:t>.</w:t>
            </w:r>
          </w:p>
          <w:p w:rsidR="00261D4D" w:rsidRPr="00261D4D" w:rsidRDefault="00261D4D" w:rsidP="00261D4D">
            <w:pPr>
              <w:numPr>
                <w:ilvl w:val="0"/>
                <w:numId w:val="53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Syntax errors</w:t>
            </w:r>
          </w:p>
          <w:p w:rsidR="00261D4D" w:rsidRPr="00261D4D" w:rsidRDefault="00261D4D" w:rsidP="00261D4D">
            <w:pPr>
              <w:numPr>
                <w:ilvl w:val="0"/>
                <w:numId w:val="53"/>
              </w:num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sz w:val="24"/>
                <w:szCs w:val="24"/>
              </w:rPr>
              <w:t>Compilation error.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If you 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checkoddNumber</w:t>
            </w:r>
            <w:proofErr w:type="spellEnd"/>
            <w:r w:rsidRPr="00261D4D">
              <w:rPr>
                <w:sz w:val="24"/>
                <w:szCs w:val="24"/>
              </w:rPr>
              <w:t>(</w:t>
            </w:r>
            <w:proofErr w:type="gramEnd"/>
            <w:r w:rsidRPr="00261D4D">
              <w:rPr>
                <w:sz w:val="24"/>
                <w:szCs w:val="24"/>
              </w:rPr>
              <w:t>) without using try-catch or without declaring throws.</w:t>
            </w:r>
          </w:p>
          <w:p w:rsidR="00261D4D" w:rsidRPr="00261D4D" w:rsidRDefault="00261D4D" w:rsidP="00261D4D">
            <w:pPr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If missing curly </w:t>
            </w:r>
            <w:proofErr w:type="spellStart"/>
            <w:r w:rsidRPr="00261D4D">
              <w:rPr>
                <w:sz w:val="24"/>
                <w:szCs w:val="24"/>
              </w:rPr>
              <w:t>barces</w:t>
            </w:r>
            <w:proofErr w:type="spellEnd"/>
            <w:r w:rsidRPr="00261D4D">
              <w:rPr>
                <w:sz w:val="24"/>
                <w:szCs w:val="24"/>
              </w:rPr>
              <w:t xml:space="preserve"> or wrong method syntax.</w:t>
            </w:r>
          </w:p>
          <w:p w:rsidR="00261D4D" w:rsidRPr="00261D4D" w:rsidRDefault="00261D4D" w:rsidP="00261D4D">
            <w:pPr>
              <w:numPr>
                <w:ilvl w:val="0"/>
                <w:numId w:val="54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If constructor of </w:t>
            </w:r>
            <w:proofErr w:type="spellStart"/>
            <w:r w:rsidRPr="00261D4D">
              <w:rPr>
                <w:sz w:val="24"/>
                <w:szCs w:val="24"/>
              </w:rPr>
              <w:t>EvenNumberException</w:t>
            </w:r>
            <w:proofErr w:type="spellEnd"/>
            <w:r w:rsidRPr="00261D4D">
              <w:rPr>
                <w:sz w:val="24"/>
                <w:szCs w:val="24"/>
              </w:rPr>
              <w:t xml:space="preserve"> is missing or incorrectly defined.</w:t>
            </w:r>
          </w:p>
        </w:tc>
      </w:tr>
    </w:tbl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IMPORTANT POINTS:</w:t>
      </w:r>
    </w:p>
    <w:p w:rsidR="00261D4D" w:rsidRPr="00CA4D0B" w:rsidRDefault="00261D4D" w:rsidP="00CA4D0B">
      <w:pPr>
        <w:pStyle w:val="ListParagraph"/>
        <w:numPr>
          <w:ilvl w:val="0"/>
          <w:numId w:val="79"/>
        </w:numPr>
        <w:spacing w:line="360" w:lineRule="auto"/>
        <w:rPr>
          <w:sz w:val="24"/>
          <w:szCs w:val="24"/>
        </w:rPr>
      </w:pPr>
      <w:r w:rsidRPr="00CA4D0B">
        <w:rPr>
          <w:sz w:val="24"/>
          <w:szCs w:val="24"/>
        </w:rPr>
        <w:t>Created a custom exception by extending the Exception class.</w:t>
      </w:r>
    </w:p>
    <w:p w:rsidR="00261D4D" w:rsidRPr="00CA4D0B" w:rsidRDefault="00261D4D" w:rsidP="00CA4D0B">
      <w:pPr>
        <w:pStyle w:val="ListParagraph"/>
        <w:numPr>
          <w:ilvl w:val="0"/>
          <w:numId w:val="79"/>
        </w:numPr>
        <w:spacing w:line="360" w:lineRule="auto"/>
        <w:rPr>
          <w:sz w:val="24"/>
          <w:szCs w:val="24"/>
        </w:rPr>
      </w:pPr>
      <w:r w:rsidRPr="00CA4D0B">
        <w:rPr>
          <w:sz w:val="24"/>
          <w:szCs w:val="24"/>
        </w:rPr>
        <w:t>Used throw keyword to manually throw the custom exception if the number is even.</w:t>
      </w:r>
    </w:p>
    <w:p w:rsidR="00261D4D" w:rsidRPr="00CA4D0B" w:rsidRDefault="00261D4D" w:rsidP="00CA4D0B">
      <w:pPr>
        <w:pStyle w:val="ListParagraph"/>
        <w:numPr>
          <w:ilvl w:val="0"/>
          <w:numId w:val="79"/>
        </w:numPr>
        <w:spacing w:line="360" w:lineRule="auto"/>
        <w:rPr>
          <w:sz w:val="24"/>
          <w:szCs w:val="24"/>
        </w:rPr>
      </w:pPr>
      <w:r w:rsidRPr="00CA4D0B">
        <w:rPr>
          <w:sz w:val="24"/>
          <w:szCs w:val="24"/>
        </w:rPr>
        <w:t xml:space="preserve">Handled the exception using a try-catch block inside </w:t>
      </w:r>
      <w:proofErr w:type="gramStart"/>
      <w:r w:rsidRPr="00CA4D0B">
        <w:rPr>
          <w:sz w:val="24"/>
          <w:szCs w:val="24"/>
        </w:rPr>
        <w:t>main(</w:t>
      </w:r>
      <w:proofErr w:type="gramEnd"/>
      <w:r w:rsidRPr="00CA4D0B">
        <w:rPr>
          <w:sz w:val="24"/>
          <w:szCs w:val="24"/>
        </w:rPr>
        <w:t>) method.</w:t>
      </w:r>
    </w:p>
    <w:p w:rsidR="00CA4D0B" w:rsidRPr="00CA4D0B" w:rsidRDefault="00261D4D" w:rsidP="00CA4D0B">
      <w:pPr>
        <w:pStyle w:val="ListParagraph"/>
        <w:numPr>
          <w:ilvl w:val="0"/>
          <w:numId w:val="79"/>
        </w:numPr>
        <w:spacing w:line="360" w:lineRule="auto"/>
        <w:rPr>
          <w:sz w:val="24"/>
          <w:szCs w:val="24"/>
        </w:rPr>
      </w:pPr>
      <w:r w:rsidRPr="00CA4D0B">
        <w:rPr>
          <w:sz w:val="24"/>
          <w:szCs w:val="24"/>
        </w:rPr>
        <w:t>Demonstrates user-defined exception handling.</w:t>
      </w:r>
    </w:p>
    <w:p w:rsidR="00261D4D" w:rsidRPr="00CA4D0B" w:rsidRDefault="00261D4D" w:rsidP="00CA4D0B">
      <w:pPr>
        <w:pStyle w:val="ListParagraph"/>
        <w:numPr>
          <w:ilvl w:val="0"/>
          <w:numId w:val="79"/>
        </w:numPr>
        <w:spacing w:line="360" w:lineRule="auto"/>
        <w:rPr>
          <w:sz w:val="24"/>
          <w:szCs w:val="24"/>
        </w:rPr>
      </w:pPr>
      <w:r w:rsidRPr="00CA4D0B">
        <w:rPr>
          <w:sz w:val="24"/>
          <w:szCs w:val="24"/>
        </w:rPr>
        <w:t>Shows clear separation of concerns: checking number and exception message.</w:t>
      </w:r>
    </w:p>
    <w:p w:rsidR="00402570" w:rsidRDefault="00402570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PROGRAM-2</w:t>
      </w:r>
    </w:p>
    <w:p w:rsidR="00261D4D" w:rsidRDefault="00261D4D" w:rsidP="00CA4D0B">
      <w:pPr>
        <w:spacing w:line="360" w:lineRule="auto"/>
        <w:rPr>
          <w:sz w:val="24"/>
          <w:szCs w:val="24"/>
        </w:rPr>
      </w:pPr>
      <w:r w:rsidRPr="00261D4D">
        <w:rPr>
          <w:b/>
          <w:bCs/>
          <w:sz w:val="24"/>
          <w:szCs w:val="24"/>
          <w:u w:val="single"/>
        </w:rPr>
        <w:t>AIM</w:t>
      </w:r>
      <w:r w:rsidRPr="00261D4D">
        <w:rPr>
          <w:sz w:val="24"/>
          <w:szCs w:val="24"/>
        </w:rPr>
        <w:t>: Write a java program to create a method that reads a file and throws an exception if the file is not found.</w:t>
      </w:r>
    </w:p>
    <w:p w:rsidR="004E7587" w:rsidRPr="00261D4D" w:rsidRDefault="004E7587" w:rsidP="004E7587">
      <w:pPr>
        <w:spacing w:line="360" w:lineRule="auto"/>
        <w:rPr>
          <w:sz w:val="24"/>
          <w:szCs w:val="24"/>
        </w:rPr>
      </w:pPr>
      <w:r w:rsidRPr="00261D4D">
        <w:rPr>
          <w:b/>
          <w:bCs/>
          <w:sz w:val="24"/>
          <w:szCs w:val="24"/>
          <w:u w:val="single"/>
        </w:rPr>
        <w:t>CLASS DIAGRAM:</w:t>
      </w:r>
    </w:p>
    <w:tbl>
      <w:tblPr>
        <w:tblStyle w:val="TableGrid"/>
        <w:tblW w:w="0" w:type="auto"/>
        <w:tblInd w:w="2941" w:type="dxa"/>
        <w:tblLook w:val="04A0" w:firstRow="1" w:lastRow="0" w:firstColumn="1" w:lastColumn="0" w:noHBand="0" w:noVBand="1"/>
      </w:tblPr>
      <w:tblGrid>
        <w:gridCol w:w="3129"/>
      </w:tblGrid>
      <w:tr w:rsidR="004E7587" w:rsidRPr="00261D4D" w:rsidTr="001B71E6">
        <w:trPr>
          <w:trHeight w:val="345"/>
        </w:trPr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7587" w:rsidRPr="00261D4D" w:rsidRDefault="004E7587" w:rsidP="001B71E6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261D4D">
              <w:rPr>
                <w:sz w:val="24"/>
                <w:szCs w:val="24"/>
                <w:lang w:val="en-IN"/>
              </w:rPr>
              <w:t>FileReadExample</w:t>
            </w:r>
            <w:proofErr w:type="spellEnd"/>
          </w:p>
        </w:tc>
      </w:tr>
      <w:tr w:rsidR="004E7587" w:rsidRPr="00261D4D" w:rsidTr="001B71E6">
        <w:trPr>
          <w:trHeight w:val="462"/>
        </w:trPr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7587" w:rsidRPr="00261D4D" w:rsidRDefault="004E7587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  <w:lang w:val="en-IN"/>
              </w:rPr>
              <w:t xml:space="preserve">+ </w:t>
            </w:r>
            <w:proofErr w:type="gramStart"/>
            <w:r w:rsidRPr="00261D4D">
              <w:rPr>
                <w:sz w:val="24"/>
                <w:szCs w:val="24"/>
                <w:lang w:val="en-IN"/>
              </w:rPr>
              <w:t>main(String[</w:t>
            </w:r>
            <w:proofErr w:type="gramEnd"/>
            <w:r w:rsidRPr="00261D4D">
              <w:rPr>
                <w:sz w:val="24"/>
                <w:szCs w:val="24"/>
                <w:lang w:val="en-IN"/>
              </w:rPr>
              <w:t xml:space="preserve">] </w:t>
            </w:r>
            <w:proofErr w:type="spellStart"/>
            <w:r w:rsidRPr="00261D4D">
              <w:rPr>
                <w:sz w:val="24"/>
                <w:szCs w:val="24"/>
                <w:lang w:val="en-IN"/>
              </w:rPr>
              <w:t>args</w:t>
            </w:r>
            <w:proofErr w:type="spellEnd"/>
            <w:proofErr w:type="gramStart"/>
            <w:r w:rsidRPr="00261D4D">
              <w:rPr>
                <w:sz w:val="24"/>
                <w:szCs w:val="24"/>
                <w:lang w:val="en-IN"/>
              </w:rPr>
              <w:t>) :</w:t>
            </w:r>
            <w:proofErr w:type="gramEnd"/>
            <w:r w:rsidRPr="00261D4D">
              <w:rPr>
                <w:sz w:val="24"/>
                <w:szCs w:val="24"/>
                <w:lang w:val="en-IN"/>
              </w:rPr>
              <w:t xml:space="preserve"> void   </w:t>
            </w:r>
          </w:p>
        </w:tc>
      </w:tr>
    </w:tbl>
    <w:p w:rsidR="004E7587" w:rsidRPr="00261D4D" w:rsidRDefault="004E7587" w:rsidP="004E7587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A94FF80" wp14:editId="011AAC51">
                <wp:simplePos x="0" y="0"/>
                <wp:positionH relativeFrom="margin">
                  <wp:align>center</wp:align>
                </wp:positionH>
                <wp:positionV relativeFrom="paragraph">
                  <wp:posOffset>8601</wp:posOffset>
                </wp:positionV>
                <wp:extent cx="45719" cy="464128"/>
                <wp:effectExtent l="38100" t="0" r="50165" b="50800"/>
                <wp:wrapNone/>
                <wp:docPr id="240436785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641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CC48" id="Straight Arrow Connector 68" o:spid="_x0000_s1026" type="#_x0000_t32" style="position:absolute;margin-left:0;margin-top:.7pt;width:3.6pt;height:36.55pt;flip:x;z-index:251748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4E7587" w:rsidRPr="00261D4D" w:rsidRDefault="004E7587" w:rsidP="004E7587">
      <w:pPr>
        <w:spacing w:line="360" w:lineRule="auto"/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Spec="center" w:tblpY="-47"/>
        <w:tblW w:w="0" w:type="auto"/>
        <w:tblLook w:val="04A0" w:firstRow="1" w:lastRow="0" w:firstColumn="1" w:lastColumn="0" w:noHBand="0" w:noVBand="1"/>
      </w:tblPr>
      <w:tblGrid>
        <w:gridCol w:w="3129"/>
      </w:tblGrid>
      <w:tr w:rsidR="004E7587" w:rsidRPr="00261D4D" w:rsidTr="009E252B">
        <w:trPr>
          <w:trHeight w:val="345"/>
        </w:trPr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7587" w:rsidRPr="00261D4D" w:rsidRDefault="004E7587" w:rsidP="009E252B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Uses</w:t>
            </w:r>
          </w:p>
        </w:tc>
      </w:tr>
      <w:tr w:rsidR="004E7587" w:rsidRPr="00261D4D" w:rsidTr="009E252B">
        <w:trPr>
          <w:trHeight w:val="462"/>
        </w:trPr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7587" w:rsidRPr="00261D4D" w:rsidRDefault="004E7587" w:rsidP="009E252B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-</w:t>
            </w:r>
            <w:proofErr w:type="spellStart"/>
            <w:r w:rsidRPr="00261D4D">
              <w:rPr>
                <w:sz w:val="24"/>
                <w:szCs w:val="24"/>
              </w:rPr>
              <w:t>BuefferdReader</w:t>
            </w:r>
            <w:proofErr w:type="spellEnd"/>
          </w:p>
          <w:p w:rsidR="004E7587" w:rsidRPr="00261D4D" w:rsidRDefault="004E7587" w:rsidP="009E252B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-</w:t>
            </w:r>
            <w:proofErr w:type="spellStart"/>
            <w:r w:rsidRPr="00261D4D">
              <w:rPr>
                <w:sz w:val="24"/>
                <w:szCs w:val="24"/>
              </w:rPr>
              <w:t>FileReader</w:t>
            </w:r>
            <w:proofErr w:type="spellEnd"/>
          </w:p>
          <w:p w:rsidR="004E7587" w:rsidRPr="00261D4D" w:rsidRDefault="004E7587" w:rsidP="009E252B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-</w:t>
            </w:r>
            <w:proofErr w:type="spellStart"/>
            <w:r w:rsidRPr="00261D4D">
              <w:rPr>
                <w:sz w:val="24"/>
                <w:szCs w:val="24"/>
              </w:rPr>
              <w:t>FileNotFound</w:t>
            </w:r>
            <w:proofErr w:type="spellEnd"/>
          </w:p>
          <w:p w:rsidR="004E7587" w:rsidRPr="00261D4D" w:rsidRDefault="004E7587" w:rsidP="009E252B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-</w:t>
            </w:r>
            <w:proofErr w:type="spellStart"/>
            <w:r w:rsidRPr="00261D4D">
              <w:rPr>
                <w:sz w:val="24"/>
                <w:szCs w:val="24"/>
              </w:rPr>
              <w:t>IOException</w:t>
            </w:r>
            <w:proofErr w:type="spellEnd"/>
          </w:p>
        </w:tc>
      </w:tr>
    </w:tbl>
    <w:p w:rsidR="004E7587" w:rsidRPr="00261D4D" w:rsidRDefault="004E7587" w:rsidP="004E7587">
      <w:pPr>
        <w:spacing w:line="360" w:lineRule="auto"/>
        <w:rPr>
          <w:sz w:val="24"/>
          <w:szCs w:val="24"/>
        </w:rPr>
      </w:pPr>
    </w:p>
    <w:p w:rsidR="004E7587" w:rsidRPr="00261D4D" w:rsidRDefault="004E7587" w:rsidP="004E7587">
      <w:pPr>
        <w:spacing w:line="360" w:lineRule="auto"/>
        <w:rPr>
          <w:sz w:val="24"/>
          <w:szCs w:val="24"/>
        </w:rPr>
      </w:pPr>
    </w:p>
    <w:p w:rsidR="004E7587" w:rsidRPr="00261D4D" w:rsidRDefault="004E7587" w:rsidP="004E7587">
      <w:pPr>
        <w:spacing w:line="360" w:lineRule="auto"/>
        <w:rPr>
          <w:b/>
          <w:bCs/>
          <w:sz w:val="24"/>
          <w:szCs w:val="24"/>
          <w:u w:val="single"/>
        </w:rPr>
      </w:pPr>
    </w:p>
    <w:p w:rsidR="004E7587" w:rsidRDefault="004E7587" w:rsidP="004E7587">
      <w:pPr>
        <w:spacing w:line="360" w:lineRule="auto"/>
        <w:rPr>
          <w:b/>
          <w:bCs/>
          <w:sz w:val="24"/>
          <w:szCs w:val="24"/>
          <w:u w:val="single"/>
        </w:rPr>
      </w:pPr>
    </w:p>
    <w:p w:rsidR="004E7587" w:rsidRPr="00261D4D" w:rsidRDefault="004E7587" w:rsidP="00CA4D0B">
      <w:pPr>
        <w:spacing w:line="360" w:lineRule="auto"/>
        <w:rPr>
          <w:b/>
          <w:bCs/>
          <w:sz w:val="24"/>
          <w:szCs w:val="24"/>
          <w:u w:val="single"/>
        </w:rPr>
      </w:pPr>
    </w:p>
    <w:p w:rsidR="004E7587" w:rsidRDefault="004E7587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402570" w:rsidRDefault="00402570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9E252B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lastRenderedPageBreak/>
        <w:t>CODE:</w:t>
      </w:r>
    </w:p>
    <w:p w:rsidR="003F68CE" w:rsidRDefault="003F68CE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3F68CE">
        <w:rPr>
          <w:b/>
          <w:bCs/>
          <w:sz w:val="24"/>
          <w:szCs w:val="24"/>
        </w:rPr>
        <w:drawing>
          <wp:inline distT="0" distB="0" distL="0" distR="0" wp14:anchorId="10F526AB" wp14:editId="54D6BF09">
            <wp:extent cx="4952065" cy="2489200"/>
            <wp:effectExtent l="0" t="0" r="1270" b="6350"/>
            <wp:docPr id="85647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724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62217" cy="24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OUTPUT:</w:t>
      </w:r>
    </w:p>
    <w:p w:rsidR="003F68CE" w:rsidRDefault="003F68CE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3F68CE">
        <w:rPr>
          <w:b/>
          <w:bCs/>
          <w:sz w:val="24"/>
          <w:szCs w:val="24"/>
        </w:rPr>
        <w:drawing>
          <wp:inline distT="0" distB="0" distL="0" distR="0" wp14:anchorId="69A8A1A6" wp14:editId="3BD736B2">
            <wp:extent cx="3975672" cy="1739900"/>
            <wp:effectExtent l="0" t="0" r="6350" b="0"/>
            <wp:docPr id="38500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088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82552" cy="17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CE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ERRORS: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8"/>
        <w:gridCol w:w="5675"/>
      </w:tblGrid>
      <w:tr w:rsidR="00261D4D" w:rsidRPr="00261D4D" w:rsidTr="00261D4D">
        <w:trPr>
          <w:trHeight w:val="307"/>
        </w:trPr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Error</w:t>
            </w:r>
          </w:p>
        </w:tc>
        <w:tc>
          <w:tcPr>
            <w:tcW w:w="5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Rectification</w:t>
            </w:r>
          </w:p>
        </w:tc>
      </w:tr>
      <w:tr w:rsidR="00261D4D" w:rsidRPr="00261D4D" w:rsidTr="00261D4D">
        <w:trPr>
          <w:trHeight w:val="1612"/>
        </w:trPr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1D4D" w:rsidRPr="00261D4D" w:rsidRDefault="00261D4D" w:rsidP="00261D4D">
            <w:pPr>
              <w:numPr>
                <w:ilvl w:val="0"/>
                <w:numId w:val="55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File Not Found</w:t>
            </w:r>
          </w:p>
          <w:p w:rsidR="00261D4D" w:rsidRPr="00261D4D" w:rsidRDefault="00261D4D" w:rsidP="00261D4D">
            <w:pPr>
              <w:spacing w:line="360" w:lineRule="auto"/>
              <w:rPr>
                <w:sz w:val="24"/>
                <w:szCs w:val="24"/>
              </w:rPr>
            </w:pPr>
          </w:p>
          <w:p w:rsidR="00261D4D" w:rsidRPr="00261D4D" w:rsidRDefault="00261D4D" w:rsidP="00261D4D">
            <w:pPr>
              <w:numPr>
                <w:ilvl w:val="0"/>
                <w:numId w:val="5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261D4D">
              <w:rPr>
                <w:sz w:val="24"/>
                <w:szCs w:val="24"/>
              </w:rPr>
              <w:t>IOException</w:t>
            </w:r>
            <w:proofErr w:type="spellEnd"/>
          </w:p>
          <w:p w:rsidR="00261D4D" w:rsidRPr="00261D4D" w:rsidRDefault="00261D4D" w:rsidP="00261D4D">
            <w:pPr>
              <w:spacing w:line="360" w:lineRule="auto"/>
              <w:rPr>
                <w:sz w:val="24"/>
                <w:szCs w:val="24"/>
              </w:rPr>
            </w:pPr>
          </w:p>
          <w:p w:rsidR="00261D4D" w:rsidRPr="00261D4D" w:rsidRDefault="00261D4D" w:rsidP="00261D4D">
            <w:pPr>
              <w:numPr>
                <w:ilvl w:val="0"/>
                <w:numId w:val="55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Syntax Error</w:t>
            </w:r>
          </w:p>
        </w:tc>
        <w:tc>
          <w:tcPr>
            <w:tcW w:w="5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0"/>
                <w:numId w:val="56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Occurs if the specified </w:t>
            </w:r>
            <w:proofErr w:type="spellStart"/>
            <w:r w:rsidRPr="00261D4D">
              <w:rPr>
                <w:sz w:val="24"/>
                <w:szCs w:val="24"/>
              </w:rPr>
              <w:t>fiole</w:t>
            </w:r>
            <w:proofErr w:type="spellEnd"/>
            <w:r w:rsidRPr="00261D4D">
              <w:rPr>
                <w:sz w:val="24"/>
                <w:szCs w:val="24"/>
              </w:rPr>
              <w:t xml:space="preserve"> path is wrong or file does not exist.</w:t>
            </w:r>
          </w:p>
          <w:p w:rsidR="00261D4D" w:rsidRPr="00261D4D" w:rsidRDefault="00261D4D" w:rsidP="00261D4D">
            <w:pPr>
              <w:numPr>
                <w:ilvl w:val="0"/>
                <w:numId w:val="56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Occurs while reading file if an input/output error happens.</w:t>
            </w:r>
          </w:p>
          <w:p w:rsidR="00261D4D" w:rsidRPr="00261D4D" w:rsidRDefault="00261D4D" w:rsidP="00261D4D">
            <w:pPr>
              <w:numPr>
                <w:ilvl w:val="0"/>
                <w:numId w:val="56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If missing semicolon; </w:t>
            </w:r>
            <w:proofErr w:type="spellStart"/>
            <w:r w:rsidRPr="00261D4D">
              <w:rPr>
                <w:sz w:val="24"/>
                <w:szCs w:val="24"/>
              </w:rPr>
              <w:t>wronf</w:t>
            </w:r>
            <w:proofErr w:type="spellEnd"/>
            <w:r w:rsidRPr="00261D4D">
              <w:rPr>
                <w:sz w:val="24"/>
                <w:szCs w:val="24"/>
              </w:rPr>
              <w:t xml:space="preserve"> try-catch syntax</w:t>
            </w:r>
          </w:p>
        </w:tc>
      </w:tr>
    </w:tbl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4E7587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IMPORTANT POINTS:</w:t>
      </w:r>
    </w:p>
    <w:p w:rsidR="003F68CE" w:rsidRPr="003F68CE" w:rsidRDefault="003F68CE" w:rsidP="003F68CE">
      <w:pPr>
        <w:pStyle w:val="ListParagraph"/>
        <w:numPr>
          <w:ilvl w:val="0"/>
          <w:numId w:val="81"/>
        </w:numPr>
        <w:spacing w:line="360" w:lineRule="auto"/>
        <w:rPr>
          <w:sz w:val="24"/>
          <w:szCs w:val="24"/>
          <w:lang w:val="en-IN"/>
        </w:rPr>
      </w:pPr>
      <w:r w:rsidRPr="003F68CE">
        <w:rPr>
          <w:sz w:val="24"/>
          <w:szCs w:val="24"/>
          <w:lang w:val="en-IN"/>
        </w:rPr>
        <w:t>Prints Student Info: Displays your name, roll number, and class at the start.</w:t>
      </w:r>
    </w:p>
    <w:p w:rsidR="003F68CE" w:rsidRPr="003F68CE" w:rsidRDefault="003F68CE" w:rsidP="003F68CE">
      <w:pPr>
        <w:pStyle w:val="ListParagraph"/>
        <w:numPr>
          <w:ilvl w:val="0"/>
          <w:numId w:val="81"/>
        </w:numPr>
        <w:spacing w:line="360" w:lineRule="auto"/>
        <w:rPr>
          <w:sz w:val="24"/>
          <w:szCs w:val="24"/>
          <w:lang w:val="en-IN"/>
        </w:rPr>
      </w:pPr>
      <w:r w:rsidRPr="003F68CE">
        <w:rPr>
          <w:sz w:val="24"/>
          <w:szCs w:val="24"/>
          <w:lang w:val="en-IN"/>
        </w:rPr>
        <w:t>File Reading: Reads content from a text file named 9.txt.</w:t>
      </w:r>
    </w:p>
    <w:p w:rsidR="003F68CE" w:rsidRPr="003F68CE" w:rsidRDefault="003F68CE" w:rsidP="003F68CE">
      <w:pPr>
        <w:pStyle w:val="ListParagraph"/>
        <w:numPr>
          <w:ilvl w:val="0"/>
          <w:numId w:val="81"/>
        </w:numPr>
        <w:spacing w:line="360" w:lineRule="auto"/>
        <w:rPr>
          <w:sz w:val="24"/>
          <w:szCs w:val="24"/>
          <w:lang w:val="en-IN"/>
        </w:rPr>
      </w:pPr>
      <w:proofErr w:type="spellStart"/>
      <w:r w:rsidRPr="003F68CE">
        <w:rPr>
          <w:sz w:val="24"/>
          <w:szCs w:val="24"/>
          <w:lang w:val="en-IN"/>
        </w:rPr>
        <w:t>BufferedReader</w:t>
      </w:r>
      <w:proofErr w:type="spellEnd"/>
      <w:r w:rsidRPr="003F68CE">
        <w:rPr>
          <w:sz w:val="24"/>
          <w:szCs w:val="24"/>
          <w:lang w:val="en-IN"/>
        </w:rPr>
        <w:t xml:space="preserve"> Used: Efficiently reads the file line by line.</w:t>
      </w:r>
    </w:p>
    <w:p w:rsidR="003F68CE" w:rsidRPr="003F68CE" w:rsidRDefault="003F68CE" w:rsidP="003F68CE">
      <w:pPr>
        <w:pStyle w:val="ListParagraph"/>
        <w:numPr>
          <w:ilvl w:val="0"/>
          <w:numId w:val="81"/>
        </w:numPr>
        <w:spacing w:line="360" w:lineRule="auto"/>
        <w:rPr>
          <w:sz w:val="24"/>
          <w:szCs w:val="24"/>
          <w:lang w:val="en-IN"/>
        </w:rPr>
      </w:pPr>
      <w:r w:rsidRPr="003F68CE">
        <w:rPr>
          <w:sz w:val="24"/>
          <w:szCs w:val="24"/>
          <w:lang w:val="en-IN"/>
        </w:rPr>
        <w:t>Try-with-Resources: Automatically closes the file after reading</w:t>
      </w:r>
    </w:p>
    <w:p w:rsidR="003F68CE" w:rsidRDefault="003F68CE" w:rsidP="004E7587">
      <w:pPr>
        <w:spacing w:line="360" w:lineRule="auto"/>
        <w:jc w:val="center"/>
        <w:rPr>
          <w:b/>
          <w:bCs/>
          <w:sz w:val="24"/>
          <w:szCs w:val="24"/>
        </w:rPr>
      </w:pPr>
    </w:p>
    <w:p w:rsidR="00402570" w:rsidRDefault="00402570" w:rsidP="00651B0C">
      <w:pPr>
        <w:spacing w:line="360" w:lineRule="auto"/>
        <w:rPr>
          <w:b/>
          <w:bCs/>
          <w:sz w:val="24"/>
          <w:szCs w:val="24"/>
        </w:rPr>
      </w:pPr>
    </w:p>
    <w:p w:rsidR="00261D4D" w:rsidRPr="00261D4D" w:rsidRDefault="00261D4D" w:rsidP="00651B0C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lastRenderedPageBreak/>
        <w:t>PROGRAM-3</w:t>
      </w:r>
    </w:p>
    <w:p w:rsidR="00261D4D" w:rsidRDefault="00261D4D" w:rsidP="004E7587">
      <w:pPr>
        <w:spacing w:line="360" w:lineRule="auto"/>
        <w:rPr>
          <w:sz w:val="24"/>
          <w:szCs w:val="24"/>
        </w:rPr>
      </w:pPr>
      <w:r w:rsidRPr="00261D4D">
        <w:rPr>
          <w:b/>
          <w:bCs/>
          <w:sz w:val="24"/>
          <w:szCs w:val="24"/>
          <w:u w:val="single"/>
        </w:rPr>
        <w:t xml:space="preserve">AIM: </w:t>
      </w:r>
      <w:r w:rsidRPr="00261D4D">
        <w:rPr>
          <w:sz w:val="24"/>
          <w:szCs w:val="24"/>
        </w:rPr>
        <w:t xml:space="preserve">Write a java program to handle </w:t>
      </w:r>
      <w:proofErr w:type="spellStart"/>
      <w:r w:rsidRPr="00261D4D">
        <w:rPr>
          <w:sz w:val="24"/>
          <w:szCs w:val="24"/>
        </w:rPr>
        <w:t>arthimatic</w:t>
      </w:r>
      <w:proofErr w:type="spellEnd"/>
      <w:r w:rsidRPr="00261D4D">
        <w:rPr>
          <w:sz w:val="24"/>
          <w:szCs w:val="24"/>
        </w:rPr>
        <w:t xml:space="preserve"> exception using try, catch and finally.</w:t>
      </w:r>
    </w:p>
    <w:p w:rsidR="00651B0C" w:rsidRPr="00261D4D" w:rsidRDefault="00651B0C" w:rsidP="00651B0C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CLASS DIAGRAM:</w:t>
      </w:r>
    </w:p>
    <w:tbl>
      <w:tblPr>
        <w:tblStyle w:val="TableGrid"/>
        <w:tblW w:w="0" w:type="auto"/>
        <w:tblInd w:w="2668" w:type="dxa"/>
        <w:tblLook w:val="04A0" w:firstRow="1" w:lastRow="0" w:firstColumn="1" w:lastColumn="0" w:noHBand="0" w:noVBand="1"/>
      </w:tblPr>
      <w:tblGrid>
        <w:gridCol w:w="3340"/>
      </w:tblGrid>
      <w:tr w:rsidR="00651B0C" w:rsidRPr="00261D4D" w:rsidTr="001B71E6">
        <w:trPr>
          <w:trHeight w:val="391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1B0C" w:rsidRPr="00261D4D" w:rsidRDefault="00651B0C" w:rsidP="001B71E6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261D4D">
              <w:rPr>
                <w:sz w:val="24"/>
                <w:szCs w:val="24"/>
              </w:rPr>
              <w:t>FileReadExample</w:t>
            </w:r>
            <w:proofErr w:type="spellEnd"/>
          </w:p>
        </w:tc>
      </w:tr>
      <w:tr w:rsidR="00651B0C" w:rsidRPr="00261D4D" w:rsidTr="001B71E6">
        <w:trPr>
          <w:trHeight w:val="384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1B0C" w:rsidRPr="00261D4D" w:rsidRDefault="00651B0C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main(</w:t>
            </w:r>
            <w:proofErr w:type="gramEnd"/>
            <w:r w:rsidRPr="00261D4D">
              <w:rPr>
                <w:sz w:val="24"/>
                <w:szCs w:val="24"/>
              </w:rPr>
              <w:t>String</w:t>
            </w:r>
            <w:proofErr w:type="gramStart"/>
            <w:r w:rsidRPr="00261D4D">
              <w:rPr>
                <w:sz w:val="24"/>
                <w:szCs w:val="24"/>
              </w:rPr>
              <w:t>[]</w:t>
            </w:r>
            <w:proofErr w:type="spellStart"/>
            <w:r w:rsidRPr="00261D4D">
              <w:rPr>
                <w:sz w:val="24"/>
                <w:szCs w:val="24"/>
              </w:rPr>
              <w:t>args</w:t>
            </w:r>
            <w:proofErr w:type="spellEnd"/>
            <w:proofErr w:type="gramEnd"/>
            <w:r w:rsidRPr="00261D4D">
              <w:rPr>
                <w:sz w:val="24"/>
                <w:szCs w:val="24"/>
              </w:rPr>
              <w:t>): void</w:t>
            </w:r>
          </w:p>
        </w:tc>
      </w:tr>
    </w:tbl>
    <w:p w:rsidR="00651B0C" w:rsidRPr="00261D4D" w:rsidRDefault="00651B0C" w:rsidP="00651B0C">
      <w:pPr>
        <w:spacing w:line="360" w:lineRule="auto"/>
        <w:rPr>
          <w:sz w:val="24"/>
          <w:szCs w:val="24"/>
        </w:rPr>
      </w:pPr>
      <w:r w:rsidRPr="00651B0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7CA68E2" wp14:editId="7B26675C">
                <wp:simplePos x="0" y="0"/>
                <wp:positionH relativeFrom="column">
                  <wp:posOffset>2736850</wp:posOffset>
                </wp:positionH>
                <wp:positionV relativeFrom="paragraph">
                  <wp:posOffset>22860</wp:posOffset>
                </wp:positionV>
                <wp:extent cx="0" cy="425450"/>
                <wp:effectExtent l="76200" t="0" r="57150" b="50800"/>
                <wp:wrapNone/>
                <wp:docPr id="460353306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924477" id="Straight Arrow Connector 69" o:spid="_x0000_s1026" type="#_x0000_t32" style="position:absolute;margin-left:215.5pt;margin-top:1.8pt;width:0;height:33.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center" w:tblpY="294"/>
        <w:tblW w:w="0" w:type="auto"/>
        <w:tblLook w:val="04A0" w:firstRow="1" w:lastRow="0" w:firstColumn="1" w:lastColumn="0" w:noHBand="0" w:noVBand="1"/>
      </w:tblPr>
      <w:tblGrid>
        <w:gridCol w:w="3310"/>
      </w:tblGrid>
      <w:tr w:rsidR="00651B0C" w:rsidRPr="00261D4D" w:rsidTr="001B71E6">
        <w:trPr>
          <w:trHeight w:val="312"/>
        </w:trPr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1B0C" w:rsidRPr="00261D4D" w:rsidRDefault="00651B0C" w:rsidP="001B71E6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Uses</w:t>
            </w:r>
          </w:p>
        </w:tc>
      </w:tr>
      <w:tr w:rsidR="00651B0C" w:rsidRPr="00261D4D" w:rsidTr="001B71E6">
        <w:trPr>
          <w:trHeight w:val="312"/>
        </w:trPr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1B0C" w:rsidRPr="00261D4D" w:rsidRDefault="00651B0C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-</w:t>
            </w:r>
            <w:proofErr w:type="spellStart"/>
            <w:r w:rsidRPr="00261D4D">
              <w:rPr>
                <w:sz w:val="24"/>
                <w:szCs w:val="24"/>
              </w:rPr>
              <w:t>BuefferdReader</w:t>
            </w:r>
            <w:proofErr w:type="spellEnd"/>
          </w:p>
          <w:p w:rsidR="00651B0C" w:rsidRPr="00261D4D" w:rsidRDefault="00651B0C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-</w:t>
            </w:r>
            <w:proofErr w:type="spellStart"/>
            <w:r w:rsidRPr="00261D4D">
              <w:rPr>
                <w:sz w:val="24"/>
                <w:szCs w:val="24"/>
              </w:rPr>
              <w:t>FileReader</w:t>
            </w:r>
            <w:proofErr w:type="spellEnd"/>
          </w:p>
          <w:p w:rsidR="00651B0C" w:rsidRPr="00261D4D" w:rsidRDefault="00651B0C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-</w:t>
            </w:r>
            <w:proofErr w:type="spellStart"/>
            <w:r w:rsidRPr="00261D4D">
              <w:rPr>
                <w:sz w:val="24"/>
                <w:szCs w:val="24"/>
              </w:rPr>
              <w:t>FileNotFound</w:t>
            </w:r>
            <w:proofErr w:type="spellEnd"/>
          </w:p>
          <w:p w:rsidR="00651B0C" w:rsidRPr="00261D4D" w:rsidRDefault="00651B0C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-</w:t>
            </w:r>
            <w:proofErr w:type="spellStart"/>
            <w:r w:rsidRPr="00261D4D">
              <w:rPr>
                <w:sz w:val="24"/>
                <w:szCs w:val="24"/>
              </w:rPr>
              <w:t>IOException</w:t>
            </w:r>
            <w:proofErr w:type="spellEnd"/>
          </w:p>
        </w:tc>
      </w:tr>
    </w:tbl>
    <w:p w:rsidR="00651B0C" w:rsidRPr="00261D4D" w:rsidRDefault="00651B0C" w:rsidP="00651B0C">
      <w:pPr>
        <w:spacing w:line="360" w:lineRule="auto"/>
        <w:rPr>
          <w:sz w:val="24"/>
          <w:szCs w:val="24"/>
        </w:rPr>
      </w:pPr>
    </w:p>
    <w:p w:rsidR="00651B0C" w:rsidRPr="00261D4D" w:rsidRDefault="00651B0C" w:rsidP="00651B0C">
      <w:pPr>
        <w:spacing w:line="360" w:lineRule="auto"/>
        <w:rPr>
          <w:sz w:val="24"/>
          <w:szCs w:val="24"/>
        </w:rPr>
      </w:pPr>
    </w:p>
    <w:p w:rsidR="00651B0C" w:rsidRPr="00261D4D" w:rsidRDefault="00651B0C" w:rsidP="00651B0C">
      <w:pPr>
        <w:spacing w:line="360" w:lineRule="auto"/>
        <w:rPr>
          <w:sz w:val="24"/>
          <w:szCs w:val="24"/>
        </w:rPr>
      </w:pPr>
    </w:p>
    <w:p w:rsidR="00651B0C" w:rsidRPr="00651B0C" w:rsidRDefault="00651B0C" w:rsidP="00651B0C">
      <w:pPr>
        <w:spacing w:line="360" w:lineRule="auto"/>
        <w:rPr>
          <w:sz w:val="24"/>
          <w:szCs w:val="24"/>
        </w:rPr>
      </w:pPr>
    </w:p>
    <w:p w:rsidR="00651B0C" w:rsidRDefault="00651B0C" w:rsidP="004E7587">
      <w:pPr>
        <w:spacing w:line="360" w:lineRule="auto"/>
        <w:rPr>
          <w:sz w:val="24"/>
          <w:szCs w:val="24"/>
        </w:rPr>
      </w:pPr>
    </w:p>
    <w:p w:rsidR="00651B0C" w:rsidRDefault="00651B0C" w:rsidP="004E7587">
      <w:pPr>
        <w:spacing w:line="360" w:lineRule="auto"/>
        <w:rPr>
          <w:sz w:val="24"/>
          <w:szCs w:val="24"/>
        </w:rPr>
      </w:pPr>
    </w:p>
    <w:p w:rsidR="00651B0C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CODE:</w:t>
      </w:r>
    </w:p>
    <w:p w:rsidR="00651B0C" w:rsidRDefault="00651B0C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651B0C">
        <w:rPr>
          <w:b/>
          <w:bCs/>
          <w:sz w:val="24"/>
          <w:szCs w:val="24"/>
          <w:u w:val="single"/>
        </w:rPr>
        <w:drawing>
          <wp:inline distT="0" distB="0" distL="0" distR="0" wp14:anchorId="2EEC70CD" wp14:editId="4E0BD8FD">
            <wp:extent cx="5157386" cy="2355850"/>
            <wp:effectExtent l="0" t="0" r="5715" b="6350"/>
            <wp:docPr id="53665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595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5156" cy="235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OUTPUT:</w:t>
      </w:r>
    </w:p>
    <w:p w:rsidR="00261D4D" w:rsidRPr="00261D4D" w:rsidRDefault="00651B0C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651B0C">
        <w:rPr>
          <w:b/>
          <w:bCs/>
          <w:sz w:val="24"/>
          <w:szCs w:val="24"/>
          <w:u w:val="single"/>
        </w:rPr>
        <w:drawing>
          <wp:inline distT="0" distB="0" distL="0" distR="0" wp14:anchorId="013D4687" wp14:editId="279902BE">
            <wp:extent cx="4712411" cy="1771650"/>
            <wp:effectExtent l="0" t="0" r="0" b="0"/>
            <wp:docPr id="16295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88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25882" cy="17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0C" w:rsidRDefault="00651B0C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lastRenderedPageBreak/>
        <w:t>ERRORS:</w:t>
      </w:r>
    </w:p>
    <w:tbl>
      <w:tblPr>
        <w:tblStyle w:val="TableGrid"/>
        <w:tblW w:w="8848" w:type="dxa"/>
        <w:tblLook w:val="04A0" w:firstRow="1" w:lastRow="0" w:firstColumn="1" w:lastColumn="0" w:noHBand="0" w:noVBand="1"/>
      </w:tblPr>
      <w:tblGrid>
        <w:gridCol w:w="2830"/>
        <w:gridCol w:w="6018"/>
      </w:tblGrid>
      <w:tr w:rsidR="00261D4D" w:rsidRPr="00261D4D" w:rsidTr="00261D4D">
        <w:trPr>
          <w:trHeight w:val="341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651B0C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Error</w:t>
            </w:r>
          </w:p>
        </w:tc>
        <w:tc>
          <w:tcPr>
            <w:tcW w:w="6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651B0C">
            <w:pPr>
              <w:spacing w:line="360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Rectification</w:t>
            </w:r>
          </w:p>
        </w:tc>
      </w:tr>
      <w:tr w:rsidR="00261D4D" w:rsidRPr="00261D4D" w:rsidTr="00261D4D">
        <w:trPr>
          <w:trHeight w:val="1539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1D4D" w:rsidRPr="00261D4D" w:rsidRDefault="00261D4D" w:rsidP="00261D4D">
            <w:pPr>
              <w:numPr>
                <w:ilvl w:val="0"/>
                <w:numId w:val="58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File not found</w:t>
            </w:r>
          </w:p>
          <w:p w:rsidR="00261D4D" w:rsidRPr="00261D4D" w:rsidRDefault="00261D4D" w:rsidP="00261D4D">
            <w:pPr>
              <w:spacing w:line="360" w:lineRule="auto"/>
              <w:rPr>
                <w:sz w:val="24"/>
                <w:szCs w:val="24"/>
              </w:rPr>
            </w:pPr>
          </w:p>
          <w:p w:rsidR="00261D4D" w:rsidRPr="00261D4D" w:rsidRDefault="00261D4D" w:rsidP="00261D4D">
            <w:pPr>
              <w:numPr>
                <w:ilvl w:val="0"/>
                <w:numId w:val="58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261D4D">
              <w:rPr>
                <w:sz w:val="24"/>
                <w:szCs w:val="24"/>
              </w:rPr>
              <w:t>IOException</w:t>
            </w:r>
            <w:proofErr w:type="spellEnd"/>
          </w:p>
          <w:p w:rsidR="00261D4D" w:rsidRPr="00261D4D" w:rsidRDefault="00261D4D" w:rsidP="00261D4D">
            <w:pPr>
              <w:spacing w:line="360" w:lineRule="auto"/>
              <w:rPr>
                <w:sz w:val="24"/>
                <w:szCs w:val="24"/>
              </w:rPr>
            </w:pPr>
          </w:p>
          <w:p w:rsidR="00261D4D" w:rsidRPr="00261D4D" w:rsidRDefault="00261D4D" w:rsidP="00261D4D">
            <w:pPr>
              <w:numPr>
                <w:ilvl w:val="0"/>
                <w:numId w:val="58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Syntax error</w:t>
            </w:r>
          </w:p>
        </w:tc>
        <w:tc>
          <w:tcPr>
            <w:tcW w:w="6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0"/>
                <w:numId w:val="59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Occurs if the specified file path is wrong or file does not exist</w:t>
            </w:r>
          </w:p>
          <w:p w:rsidR="00261D4D" w:rsidRPr="00261D4D" w:rsidRDefault="00261D4D" w:rsidP="00261D4D">
            <w:pPr>
              <w:numPr>
                <w:ilvl w:val="0"/>
                <w:numId w:val="59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Occurs while reading file if an input/output error happens</w:t>
            </w:r>
          </w:p>
          <w:p w:rsidR="00261D4D" w:rsidRPr="00261D4D" w:rsidRDefault="00261D4D" w:rsidP="00261D4D">
            <w:pPr>
              <w:numPr>
                <w:ilvl w:val="0"/>
                <w:numId w:val="59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If missing </w:t>
            </w:r>
            <w:proofErr w:type="gramStart"/>
            <w:r w:rsidRPr="00261D4D">
              <w:rPr>
                <w:sz w:val="24"/>
                <w:szCs w:val="24"/>
              </w:rPr>
              <w:t>semicolon ;</w:t>
            </w:r>
            <w:proofErr w:type="gramEnd"/>
            <w:r w:rsidRPr="00261D4D">
              <w:rPr>
                <w:sz w:val="24"/>
                <w:szCs w:val="24"/>
              </w:rPr>
              <w:t xml:space="preserve"> wrong try-catch block syntax</w:t>
            </w:r>
          </w:p>
        </w:tc>
      </w:tr>
    </w:tbl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IMPORTANT POINTS:</w:t>
      </w:r>
    </w:p>
    <w:p w:rsidR="00651B0C" w:rsidRPr="00651B0C" w:rsidRDefault="00651B0C" w:rsidP="00651B0C">
      <w:pPr>
        <w:pStyle w:val="ListParagraph"/>
        <w:numPr>
          <w:ilvl w:val="0"/>
          <w:numId w:val="83"/>
        </w:numPr>
        <w:spacing w:line="36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P</w:t>
      </w:r>
      <w:r w:rsidRPr="00651B0C">
        <w:rPr>
          <w:sz w:val="24"/>
          <w:szCs w:val="24"/>
          <w:lang w:val="en-IN"/>
        </w:rPr>
        <w:t>erforms Division: Attempts to divide numerator (5) by denominator (1).</w:t>
      </w:r>
    </w:p>
    <w:p w:rsidR="00651B0C" w:rsidRPr="00651B0C" w:rsidRDefault="00651B0C" w:rsidP="00651B0C">
      <w:pPr>
        <w:pStyle w:val="ListParagraph"/>
        <w:numPr>
          <w:ilvl w:val="0"/>
          <w:numId w:val="83"/>
        </w:numPr>
        <w:spacing w:line="360" w:lineRule="auto"/>
        <w:rPr>
          <w:sz w:val="24"/>
          <w:szCs w:val="24"/>
          <w:lang w:val="en-IN"/>
        </w:rPr>
      </w:pPr>
      <w:r w:rsidRPr="00651B0C">
        <w:rPr>
          <w:sz w:val="24"/>
          <w:szCs w:val="24"/>
          <w:lang w:val="en-IN"/>
        </w:rPr>
        <w:t>Try-Catch-Finally Structure: Demonstrates proper exception handling.</w:t>
      </w:r>
    </w:p>
    <w:p w:rsidR="00651B0C" w:rsidRPr="00651B0C" w:rsidRDefault="00651B0C" w:rsidP="00651B0C">
      <w:pPr>
        <w:pStyle w:val="ListParagraph"/>
        <w:numPr>
          <w:ilvl w:val="0"/>
          <w:numId w:val="83"/>
        </w:numPr>
        <w:spacing w:line="360" w:lineRule="auto"/>
        <w:rPr>
          <w:sz w:val="24"/>
          <w:szCs w:val="24"/>
          <w:lang w:val="en-IN"/>
        </w:rPr>
      </w:pPr>
      <w:r w:rsidRPr="00651B0C">
        <w:rPr>
          <w:sz w:val="24"/>
          <w:szCs w:val="24"/>
          <w:lang w:val="en-IN"/>
        </w:rPr>
        <w:t xml:space="preserve">No Exception Thrown: Since denominator = 1, no </w:t>
      </w:r>
      <w:proofErr w:type="spellStart"/>
      <w:r w:rsidRPr="00651B0C">
        <w:rPr>
          <w:sz w:val="24"/>
          <w:szCs w:val="24"/>
          <w:lang w:val="en-IN"/>
        </w:rPr>
        <w:t>ArithmeticException</w:t>
      </w:r>
      <w:proofErr w:type="spellEnd"/>
      <w:r w:rsidRPr="00651B0C">
        <w:rPr>
          <w:sz w:val="24"/>
          <w:szCs w:val="24"/>
          <w:lang w:val="en-IN"/>
        </w:rPr>
        <w:t xml:space="preserve"> occurs.</w:t>
      </w:r>
    </w:p>
    <w:p w:rsidR="00651B0C" w:rsidRPr="00651B0C" w:rsidRDefault="00651B0C" w:rsidP="00651B0C">
      <w:pPr>
        <w:pStyle w:val="ListParagraph"/>
        <w:numPr>
          <w:ilvl w:val="0"/>
          <w:numId w:val="83"/>
        </w:numPr>
        <w:spacing w:line="360" w:lineRule="auto"/>
        <w:rPr>
          <w:sz w:val="24"/>
          <w:szCs w:val="24"/>
          <w:lang w:val="en-IN"/>
        </w:rPr>
      </w:pPr>
      <w:r w:rsidRPr="00651B0C">
        <w:rPr>
          <w:sz w:val="24"/>
          <w:szCs w:val="24"/>
          <w:lang w:val="en-IN"/>
        </w:rPr>
        <w:t>Catch Block: Ready to handle division by zero, but unused here.</w:t>
      </w:r>
    </w:p>
    <w:p w:rsidR="00651B0C" w:rsidRPr="00651B0C" w:rsidRDefault="00651B0C" w:rsidP="00651B0C">
      <w:pPr>
        <w:pStyle w:val="ListParagraph"/>
        <w:numPr>
          <w:ilvl w:val="0"/>
          <w:numId w:val="83"/>
        </w:numPr>
        <w:spacing w:line="360" w:lineRule="auto"/>
        <w:rPr>
          <w:sz w:val="24"/>
          <w:szCs w:val="24"/>
          <w:lang w:val="en-IN"/>
        </w:rPr>
      </w:pPr>
      <w:r w:rsidRPr="00651B0C">
        <w:rPr>
          <w:sz w:val="24"/>
          <w:szCs w:val="24"/>
          <w:lang w:val="en-IN"/>
        </w:rPr>
        <w:t>Finally Block: Always executes, prints cleanup message.</w:t>
      </w:r>
    </w:p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PROGRAM-4</w:t>
      </w:r>
    </w:p>
    <w:p w:rsidR="00261D4D" w:rsidRPr="00261D4D" w:rsidRDefault="00261D4D" w:rsidP="00651B0C">
      <w:pPr>
        <w:spacing w:line="360" w:lineRule="auto"/>
        <w:rPr>
          <w:sz w:val="24"/>
          <w:szCs w:val="24"/>
        </w:rPr>
      </w:pPr>
      <w:r w:rsidRPr="00261D4D">
        <w:rPr>
          <w:b/>
          <w:bCs/>
          <w:sz w:val="24"/>
          <w:szCs w:val="24"/>
          <w:u w:val="single"/>
        </w:rPr>
        <w:t>AIM</w:t>
      </w:r>
      <w:r w:rsidRPr="00261D4D">
        <w:rPr>
          <w:sz w:val="24"/>
          <w:szCs w:val="24"/>
        </w:rPr>
        <w:t>: Write a program to stimulate a university system using inner classes.</w:t>
      </w:r>
    </w:p>
    <w:p w:rsidR="00261D4D" w:rsidRPr="00261D4D" w:rsidRDefault="00261D4D" w:rsidP="00651B0C">
      <w:pPr>
        <w:numPr>
          <w:ilvl w:val="0"/>
          <w:numId w:val="61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 xml:space="preserve">Create an outer class named university with a variable </w:t>
      </w:r>
      <w:proofErr w:type="spellStart"/>
      <w:r w:rsidRPr="00261D4D">
        <w:rPr>
          <w:sz w:val="24"/>
          <w:szCs w:val="24"/>
        </w:rPr>
        <w:t>universityName</w:t>
      </w:r>
      <w:proofErr w:type="spellEnd"/>
      <w:r w:rsidRPr="00261D4D">
        <w:rPr>
          <w:sz w:val="24"/>
          <w:szCs w:val="24"/>
        </w:rPr>
        <w:t>.</w:t>
      </w:r>
    </w:p>
    <w:p w:rsidR="00261D4D" w:rsidRPr="00261D4D" w:rsidRDefault="00261D4D" w:rsidP="00651B0C">
      <w:pPr>
        <w:numPr>
          <w:ilvl w:val="0"/>
          <w:numId w:val="61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Inside it, define two non-static inner classes.</w:t>
      </w:r>
    </w:p>
    <w:p w:rsidR="00261D4D" w:rsidRPr="00261D4D" w:rsidRDefault="00261D4D" w:rsidP="00651B0C">
      <w:pPr>
        <w:numPr>
          <w:ilvl w:val="0"/>
          <w:numId w:val="62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 xml:space="preserve">Department- With variables like </w:t>
      </w:r>
      <w:proofErr w:type="spellStart"/>
      <w:r w:rsidRPr="00261D4D">
        <w:rPr>
          <w:sz w:val="24"/>
          <w:szCs w:val="24"/>
        </w:rPr>
        <w:t>deptName</w:t>
      </w:r>
      <w:proofErr w:type="spellEnd"/>
      <w:r w:rsidRPr="00261D4D">
        <w:rPr>
          <w:sz w:val="24"/>
          <w:szCs w:val="24"/>
        </w:rPr>
        <w:t xml:space="preserve">, </w:t>
      </w:r>
      <w:proofErr w:type="spellStart"/>
      <w:r w:rsidRPr="00261D4D">
        <w:rPr>
          <w:sz w:val="24"/>
          <w:szCs w:val="24"/>
        </w:rPr>
        <w:t>deptCode</w:t>
      </w:r>
      <w:proofErr w:type="spellEnd"/>
      <w:r w:rsidRPr="00261D4D">
        <w:rPr>
          <w:sz w:val="24"/>
          <w:szCs w:val="24"/>
        </w:rPr>
        <w:t xml:space="preserve"> and a method to display department details.</w:t>
      </w:r>
    </w:p>
    <w:p w:rsidR="00261D4D" w:rsidRPr="00261D4D" w:rsidRDefault="00261D4D" w:rsidP="00651B0C">
      <w:pPr>
        <w:numPr>
          <w:ilvl w:val="0"/>
          <w:numId w:val="62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 xml:space="preserve">Student- With variables like </w:t>
      </w:r>
      <w:proofErr w:type="spellStart"/>
      <w:r w:rsidRPr="00261D4D">
        <w:rPr>
          <w:sz w:val="24"/>
          <w:szCs w:val="24"/>
        </w:rPr>
        <w:t>studentName</w:t>
      </w:r>
      <w:proofErr w:type="spellEnd"/>
      <w:r w:rsidRPr="00261D4D">
        <w:rPr>
          <w:sz w:val="24"/>
          <w:szCs w:val="24"/>
        </w:rPr>
        <w:t xml:space="preserve">, </w:t>
      </w:r>
      <w:proofErr w:type="spellStart"/>
      <w:r w:rsidRPr="00261D4D">
        <w:rPr>
          <w:sz w:val="24"/>
          <w:szCs w:val="24"/>
        </w:rPr>
        <w:t>rollNumber</w:t>
      </w:r>
      <w:proofErr w:type="spellEnd"/>
      <w:r w:rsidRPr="00261D4D">
        <w:rPr>
          <w:sz w:val="24"/>
          <w:szCs w:val="24"/>
        </w:rPr>
        <w:t xml:space="preserve"> and a method to display details.</w:t>
      </w:r>
    </w:p>
    <w:p w:rsidR="007D2C93" w:rsidRDefault="00261D4D" w:rsidP="007D2C93">
      <w:pPr>
        <w:numPr>
          <w:ilvl w:val="0"/>
          <w:numId w:val="62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 xml:space="preserve">Create an object for each class and call their methods to display their details along with their </w:t>
      </w:r>
      <w:proofErr w:type="spellStart"/>
      <w:r w:rsidRPr="00261D4D">
        <w:rPr>
          <w:sz w:val="24"/>
          <w:szCs w:val="24"/>
        </w:rPr>
        <w:t>universityName</w:t>
      </w:r>
      <w:proofErr w:type="spellEnd"/>
      <w:r w:rsidRPr="00261D4D">
        <w:rPr>
          <w:sz w:val="24"/>
          <w:szCs w:val="24"/>
        </w:rPr>
        <w:t>.</w:t>
      </w:r>
    </w:p>
    <w:p w:rsidR="00C1519E" w:rsidRDefault="00C1519E" w:rsidP="007D2C93">
      <w:pPr>
        <w:spacing w:line="360" w:lineRule="auto"/>
        <w:rPr>
          <w:b/>
          <w:bCs/>
          <w:sz w:val="24"/>
          <w:szCs w:val="24"/>
          <w:u w:val="single"/>
        </w:rPr>
      </w:pPr>
    </w:p>
    <w:p w:rsidR="007D2C93" w:rsidRDefault="007D2C93" w:rsidP="007D2C93">
      <w:pPr>
        <w:spacing w:line="360" w:lineRule="auto"/>
        <w:rPr>
          <w:b/>
          <w:bCs/>
          <w:sz w:val="24"/>
          <w:szCs w:val="24"/>
          <w:u w:val="single"/>
        </w:rPr>
      </w:pPr>
      <w:r w:rsidRPr="007D2C93">
        <w:rPr>
          <w:b/>
          <w:bCs/>
          <w:sz w:val="24"/>
          <w:szCs w:val="24"/>
          <w:u w:val="single"/>
        </w:rPr>
        <w:t>CLASS DIAGRAM:</w:t>
      </w:r>
    </w:p>
    <w:tbl>
      <w:tblPr>
        <w:tblStyle w:val="TableGrid"/>
        <w:tblpPr w:leftFromText="180" w:rightFromText="180" w:vertAnchor="text" w:horzAnchor="page" w:tblpX="3861" w:tblpY="110"/>
        <w:tblW w:w="0" w:type="auto"/>
        <w:tblLook w:val="04A0" w:firstRow="1" w:lastRow="0" w:firstColumn="1" w:lastColumn="0" w:noHBand="0" w:noVBand="1"/>
      </w:tblPr>
      <w:tblGrid>
        <w:gridCol w:w="2831"/>
      </w:tblGrid>
      <w:tr w:rsidR="00C1519E" w:rsidRPr="00261D4D" w:rsidTr="00C1519E">
        <w:trPr>
          <w:trHeight w:val="281"/>
        </w:trPr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519E" w:rsidRPr="00261D4D" w:rsidRDefault="00C1519E" w:rsidP="00C1519E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  <w:lang w:val="en-IN"/>
              </w:rPr>
              <w:t>University</w:t>
            </w:r>
          </w:p>
        </w:tc>
      </w:tr>
      <w:tr w:rsidR="00C1519E" w:rsidRPr="00261D4D" w:rsidTr="00C1519E">
        <w:trPr>
          <w:trHeight w:val="552"/>
        </w:trPr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519E" w:rsidRPr="00261D4D" w:rsidRDefault="00C1519E" w:rsidP="00C1519E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-</w:t>
            </w:r>
            <w:proofErr w:type="spellStart"/>
            <w:r w:rsidRPr="00261D4D">
              <w:rPr>
                <w:sz w:val="24"/>
                <w:szCs w:val="24"/>
              </w:rPr>
              <w:t>universityName</w:t>
            </w:r>
            <w:proofErr w:type="spellEnd"/>
            <w:r w:rsidRPr="00261D4D">
              <w:rPr>
                <w:sz w:val="24"/>
                <w:szCs w:val="24"/>
              </w:rPr>
              <w:t>: String</w:t>
            </w:r>
          </w:p>
          <w:p w:rsidR="00C1519E" w:rsidRPr="00261D4D" w:rsidRDefault="00C1519E" w:rsidP="00C1519E">
            <w:pPr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5178F18C" wp14:editId="27D767EB">
                      <wp:simplePos x="0" y="0"/>
                      <wp:positionH relativeFrom="column">
                        <wp:posOffset>707390</wp:posOffset>
                      </wp:positionH>
                      <wp:positionV relativeFrom="paragraph">
                        <wp:posOffset>254635</wp:posOffset>
                      </wp:positionV>
                      <wp:extent cx="19050" cy="381000"/>
                      <wp:effectExtent l="57150" t="0" r="95250" b="57150"/>
                      <wp:wrapNone/>
                      <wp:docPr id="335711257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3810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96C46E" id="Straight Arrow Connector 72" o:spid="_x0000_s1026" type="#_x0000_t32" style="position:absolute;margin-left:55.7pt;margin-top:20.05pt;width:1.5pt;height:30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261D4D">
              <w:rPr>
                <w:sz w:val="24"/>
                <w:szCs w:val="24"/>
              </w:rPr>
              <w:t xml:space="preserve">+ </w:t>
            </w:r>
            <w:proofErr w:type="gramStart"/>
            <w:r w:rsidRPr="00261D4D">
              <w:rPr>
                <w:sz w:val="24"/>
                <w:szCs w:val="24"/>
              </w:rPr>
              <w:t>University(</w:t>
            </w:r>
            <w:proofErr w:type="gramEnd"/>
            <w:r w:rsidRPr="00261D4D">
              <w:rPr>
                <w:sz w:val="24"/>
                <w:szCs w:val="24"/>
              </w:rPr>
              <w:t>String name)</w:t>
            </w:r>
          </w:p>
        </w:tc>
      </w:tr>
    </w:tbl>
    <w:p w:rsidR="00C1519E" w:rsidRDefault="00C1519E" w:rsidP="007D2C93">
      <w:pPr>
        <w:spacing w:line="360" w:lineRule="auto"/>
        <w:rPr>
          <w:b/>
          <w:bCs/>
          <w:sz w:val="24"/>
          <w:szCs w:val="24"/>
          <w:u w:val="single"/>
        </w:rPr>
      </w:pPr>
    </w:p>
    <w:p w:rsidR="00C1519E" w:rsidRPr="007D2C93" w:rsidRDefault="00C1519E" w:rsidP="007D2C93">
      <w:pPr>
        <w:spacing w:line="360" w:lineRule="auto"/>
        <w:rPr>
          <w:sz w:val="24"/>
          <w:szCs w:val="24"/>
        </w:rPr>
      </w:pPr>
    </w:p>
    <w:p w:rsidR="007D2C93" w:rsidRPr="007D2C93" w:rsidRDefault="007D2C93" w:rsidP="007D2C93">
      <w:pPr>
        <w:pStyle w:val="ListParagraph"/>
        <w:spacing w:line="360" w:lineRule="auto"/>
        <w:ind w:left="1440"/>
        <w:rPr>
          <w:sz w:val="24"/>
          <w:szCs w:val="24"/>
        </w:rPr>
      </w:pPr>
    </w:p>
    <w:p w:rsidR="007D2C93" w:rsidRPr="007D2C93" w:rsidRDefault="007D2C93" w:rsidP="007D2C93">
      <w:pPr>
        <w:pStyle w:val="ListParagraph"/>
        <w:spacing w:line="360" w:lineRule="auto"/>
        <w:ind w:left="1440"/>
        <w:rPr>
          <w:sz w:val="24"/>
          <w:szCs w:val="24"/>
        </w:rPr>
      </w:pPr>
    </w:p>
    <w:p w:rsidR="007D2C93" w:rsidRPr="007D2C93" w:rsidRDefault="007D2C93" w:rsidP="007D2C93">
      <w:pPr>
        <w:pStyle w:val="ListParagraph"/>
        <w:spacing w:line="360" w:lineRule="auto"/>
        <w:ind w:left="1440"/>
        <w:rPr>
          <w:sz w:val="24"/>
          <w:szCs w:val="24"/>
        </w:rPr>
      </w:pPr>
    </w:p>
    <w:p w:rsidR="007D2C93" w:rsidRPr="007D2C93" w:rsidRDefault="007D2C93" w:rsidP="007D2C93">
      <w:pPr>
        <w:pStyle w:val="ListParagraph"/>
        <w:spacing w:line="360" w:lineRule="auto"/>
        <w:ind w:left="1440"/>
        <w:rPr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XSpec="center" w:tblpY="761"/>
        <w:tblW w:w="0" w:type="auto"/>
        <w:tblLook w:val="04A0" w:firstRow="1" w:lastRow="0" w:firstColumn="1" w:lastColumn="0" w:noHBand="0" w:noVBand="1"/>
      </w:tblPr>
      <w:tblGrid>
        <w:gridCol w:w="3272"/>
      </w:tblGrid>
      <w:tr w:rsidR="00C1519E" w:rsidRPr="00261D4D" w:rsidTr="00C1519E">
        <w:trPr>
          <w:trHeight w:val="319"/>
        </w:trPr>
        <w:tc>
          <w:tcPr>
            <w:tcW w:w="3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519E" w:rsidRPr="00261D4D" w:rsidRDefault="00C1519E" w:rsidP="00C1519E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261D4D">
              <w:rPr>
                <w:sz w:val="24"/>
                <w:szCs w:val="24"/>
                <w:lang w:val="en-IN"/>
              </w:rPr>
              <w:lastRenderedPageBreak/>
              <w:t>Innerclass</w:t>
            </w:r>
            <w:proofErr w:type="spellEnd"/>
          </w:p>
        </w:tc>
      </w:tr>
      <w:tr w:rsidR="00C1519E" w:rsidRPr="00261D4D" w:rsidTr="00C1519E">
        <w:trPr>
          <w:trHeight w:val="627"/>
        </w:trPr>
        <w:tc>
          <w:tcPr>
            <w:tcW w:w="3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519E" w:rsidRPr="00261D4D" w:rsidRDefault="00C1519E" w:rsidP="00C1519E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- Department </w:t>
            </w:r>
            <w:r w:rsidRPr="00261D4D">
              <w:rPr>
                <w:sz w:val="24"/>
                <w:szCs w:val="24"/>
                <w:lang w:val="en-IN"/>
              </w:rPr>
              <w:t xml:space="preserve">                                                </w:t>
            </w:r>
            <w:r w:rsidRPr="00261D4D">
              <w:rPr>
                <w:sz w:val="24"/>
                <w:szCs w:val="24"/>
              </w:rPr>
              <w:t xml:space="preserve">- </w:t>
            </w:r>
            <w:proofErr w:type="spellStart"/>
            <w:r w:rsidRPr="00261D4D">
              <w:rPr>
                <w:sz w:val="24"/>
                <w:szCs w:val="24"/>
              </w:rPr>
              <w:t>deptName</w:t>
            </w:r>
            <w:proofErr w:type="spellEnd"/>
            <w:r w:rsidRPr="00261D4D">
              <w:rPr>
                <w:sz w:val="24"/>
                <w:szCs w:val="24"/>
              </w:rPr>
              <w:t>: String</w:t>
            </w:r>
            <w:r w:rsidRPr="00261D4D">
              <w:rPr>
                <w:sz w:val="24"/>
                <w:szCs w:val="24"/>
                <w:lang w:val="en-IN"/>
              </w:rPr>
              <w:t xml:space="preserve">                                            </w:t>
            </w:r>
            <w:r w:rsidRPr="00261D4D">
              <w:rPr>
                <w:sz w:val="24"/>
                <w:szCs w:val="24"/>
              </w:rPr>
              <w:t xml:space="preserve">- </w:t>
            </w:r>
            <w:proofErr w:type="spellStart"/>
            <w:r w:rsidRPr="00261D4D">
              <w:rPr>
                <w:sz w:val="24"/>
                <w:szCs w:val="24"/>
              </w:rPr>
              <w:t>deptCode</w:t>
            </w:r>
            <w:proofErr w:type="spellEnd"/>
            <w:r w:rsidRPr="00261D4D">
              <w:rPr>
                <w:sz w:val="24"/>
                <w:szCs w:val="24"/>
              </w:rPr>
              <w:t xml:space="preserve">: String </w:t>
            </w:r>
          </w:p>
          <w:p w:rsidR="00C1519E" w:rsidRPr="00261D4D" w:rsidRDefault="00C1519E" w:rsidP="00C1519E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  <w:lang w:val="en-IN"/>
              </w:rPr>
              <w:t xml:space="preserve">  </w:t>
            </w:r>
            <w:r w:rsidRPr="00261D4D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displayDepartment</w:t>
            </w:r>
            <w:proofErr w:type="spellEnd"/>
            <w:r w:rsidRPr="00261D4D">
              <w:rPr>
                <w:sz w:val="24"/>
                <w:szCs w:val="24"/>
              </w:rPr>
              <w:t>(</w:t>
            </w:r>
            <w:proofErr w:type="gramEnd"/>
            <w:r w:rsidRPr="00261D4D">
              <w:rPr>
                <w:sz w:val="24"/>
                <w:szCs w:val="24"/>
              </w:rPr>
              <w:t>): void</w:t>
            </w:r>
          </w:p>
          <w:p w:rsidR="00C1519E" w:rsidRPr="00261D4D" w:rsidRDefault="00C1519E" w:rsidP="00C1519E">
            <w:pPr>
              <w:spacing w:line="360" w:lineRule="auto"/>
              <w:rPr>
                <w:sz w:val="24"/>
                <w:szCs w:val="24"/>
              </w:rPr>
            </w:pPr>
          </w:p>
        </w:tc>
      </w:tr>
    </w:tbl>
    <w:p w:rsidR="00C1519E" w:rsidRDefault="00C1519E" w:rsidP="007D2C93">
      <w:pPr>
        <w:spacing w:line="360" w:lineRule="auto"/>
        <w:rPr>
          <w:sz w:val="24"/>
          <w:szCs w:val="24"/>
        </w:rPr>
      </w:pPr>
    </w:p>
    <w:p w:rsidR="00C1519E" w:rsidRDefault="00C1519E" w:rsidP="007D2C93">
      <w:pPr>
        <w:spacing w:line="360" w:lineRule="auto"/>
        <w:rPr>
          <w:sz w:val="24"/>
          <w:szCs w:val="24"/>
        </w:rPr>
      </w:pPr>
    </w:p>
    <w:p w:rsidR="00C1519E" w:rsidRDefault="00C1519E" w:rsidP="007D2C93">
      <w:pPr>
        <w:spacing w:line="360" w:lineRule="auto"/>
        <w:rPr>
          <w:sz w:val="24"/>
          <w:szCs w:val="24"/>
        </w:rPr>
      </w:pPr>
    </w:p>
    <w:p w:rsidR="00C1519E" w:rsidRDefault="00C1519E" w:rsidP="007D2C93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2800350</wp:posOffset>
                </wp:positionH>
                <wp:positionV relativeFrom="paragraph">
                  <wp:posOffset>121920</wp:posOffset>
                </wp:positionV>
                <wp:extent cx="25400" cy="330200"/>
                <wp:effectExtent l="57150" t="0" r="69850" b="50800"/>
                <wp:wrapNone/>
                <wp:docPr id="2135652177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3456DE" id="Straight Arrow Connector 73" o:spid="_x0000_s1026" type="#_x0000_t32" style="position:absolute;margin-left:220.5pt;margin-top:9.6pt;width:2pt;height:26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center" w:tblpY="346"/>
        <w:tblW w:w="0" w:type="auto"/>
        <w:tblLook w:val="04A0" w:firstRow="1" w:lastRow="0" w:firstColumn="1" w:lastColumn="0" w:noHBand="0" w:noVBand="1"/>
      </w:tblPr>
      <w:tblGrid>
        <w:gridCol w:w="3131"/>
      </w:tblGrid>
      <w:tr w:rsidR="00C1519E" w:rsidRPr="00261D4D" w:rsidTr="00C1519E">
        <w:trPr>
          <w:trHeight w:val="277"/>
        </w:trPr>
        <w:tc>
          <w:tcPr>
            <w:tcW w:w="3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519E" w:rsidRPr="00261D4D" w:rsidRDefault="00C1519E" w:rsidP="00C1519E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- Student                      </w:t>
            </w:r>
          </w:p>
          <w:p w:rsidR="00C1519E" w:rsidRPr="00261D4D" w:rsidRDefault="00C1519E" w:rsidP="00C1519E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- </w:t>
            </w:r>
            <w:proofErr w:type="spellStart"/>
            <w:r w:rsidRPr="00261D4D">
              <w:rPr>
                <w:sz w:val="24"/>
                <w:szCs w:val="24"/>
              </w:rPr>
              <w:t>studentName</w:t>
            </w:r>
            <w:proofErr w:type="spellEnd"/>
            <w:r w:rsidRPr="00261D4D">
              <w:rPr>
                <w:sz w:val="24"/>
                <w:szCs w:val="24"/>
              </w:rPr>
              <w:t xml:space="preserve">: String        </w:t>
            </w:r>
          </w:p>
          <w:p w:rsidR="00C1519E" w:rsidRPr="00261D4D" w:rsidRDefault="00C1519E" w:rsidP="00C1519E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- </w:t>
            </w:r>
            <w:proofErr w:type="spellStart"/>
            <w:r w:rsidRPr="00261D4D">
              <w:rPr>
                <w:sz w:val="24"/>
                <w:szCs w:val="24"/>
              </w:rPr>
              <w:t>rollNumber</w:t>
            </w:r>
            <w:proofErr w:type="spellEnd"/>
            <w:r w:rsidRPr="00261D4D">
              <w:rPr>
                <w:sz w:val="24"/>
                <w:szCs w:val="24"/>
              </w:rPr>
              <w:t xml:space="preserve">: int                </w:t>
            </w:r>
            <w:r w:rsidRPr="00261D4D">
              <w:rPr>
                <w:sz w:val="24"/>
                <w:szCs w:val="24"/>
                <w:lang w:val="en-IN"/>
              </w:rPr>
              <w:t xml:space="preserve">                                                 </w:t>
            </w:r>
            <w:r w:rsidRPr="00261D4D">
              <w:rPr>
                <w:sz w:val="24"/>
                <w:szCs w:val="24"/>
              </w:rPr>
              <w:t xml:space="preserve">+ 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displayStudent</w:t>
            </w:r>
            <w:proofErr w:type="spellEnd"/>
            <w:r w:rsidRPr="00261D4D">
              <w:rPr>
                <w:sz w:val="24"/>
                <w:szCs w:val="24"/>
              </w:rPr>
              <w:t>(</w:t>
            </w:r>
            <w:proofErr w:type="gramEnd"/>
            <w:r w:rsidRPr="00261D4D">
              <w:rPr>
                <w:sz w:val="24"/>
                <w:szCs w:val="24"/>
              </w:rPr>
              <w:t>): void</w:t>
            </w:r>
          </w:p>
        </w:tc>
      </w:tr>
    </w:tbl>
    <w:p w:rsidR="00C1519E" w:rsidRDefault="00C1519E" w:rsidP="007D2C93">
      <w:pPr>
        <w:spacing w:line="360" w:lineRule="auto"/>
        <w:rPr>
          <w:sz w:val="24"/>
          <w:szCs w:val="24"/>
        </w:rPr>
      </w:pPr>
    </w:p>
    <w:p w:rsidR="00C1519E" w:rsidRDefault="00C1519E" w:rsidP="007D2C93">
      <w:pPr>
        <w:spacing w:line="360" w:lineRule="auto"/>
        <w:rPr>
          <w:sz w:val="24"/>
          <w:szCs w:val="24"/>
        </w:rPr>
      </w:pPr>
    </w:p>
    <w:p w:rsidR="00C1519E" w:rsidRDefault="00C1519E" w:rsidP="007D2C93">
      <w:pPr>
        <w:spacing w:line="360" w:lineRule="auto"/>
        <w:rPr>
          <w:sz w:val="24"/>
          <w:szCs w:val="24"/>
        </w:rPr>
      </w:pPr>
    </w:p>
    <w:p w:rsidR="007D2C93" w:rsidRDefault="007D2C93" w:rsidP="007D2C93">
      <w:pPr>
        <w:spacing w:line="360" w:lineRule="auto"/>
        <w:rPr>
          <w:sz w:val="24"/>
          <w:szCs w:val="24"/>
        </w:rPr>
      </w:pPr>
    </w:p>
    <w:p w:rsidR="007D2C93" w:rsidRDefault="00C1519E" w:rsidP="007D2C93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8100" cy="393700"/>
                <wp:effectExtent l="38100" t="0" r="57150" b="63500"/>
                <wp:wrapNone/>
                <wp:docPr id="1198679800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393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D337E8" id="Straight Arrow Connector 74" o:spid="_x0000_s1026" type="#_x0000_t32" style="position:absolute;margin-left:0;margin-top:20.1pt;width:3pt;height:31pt;z-index:2517544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:rsidR="007D2C93" w:rsidRDefault="007D2C93" w:rsidP="007D2C93">
      <w:pPr>
        <w:spacing w:line="360" w:lineRule="auto"/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Spec="center" w:tblpY="232"/>
        <w:tblW w:w="0" w:type="auto"/>
        <w:tblLook w:val="04A0" w:firstRow="1" w:lastRow="0" w:firstColumn="1" w:lastColumn="0" w:noHBand="0" w:noVBand="1"/>
      </w:tblPr>
      <w:tblGrid>
        <w:gridCol w:w="2900"/>
      </w:tblGrid>
      <w:tr w:rsidR="00C1519E" w:rsidRPr="00261D4D" w:rsidTr="00C1519E">
        <w:trPr>
          <w:trHeight w:val="453"/>
        </w:trPr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519E" w:rsidRPr="00261D4D" w:rsidRDefault="00C1519E" w:rsidP="00C1519E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  <w:lang w:val="en-IN"/>
              </w:rPr>
              <w:t xml:space="preserve">+ </w:t>
            </w:r>
            <w:proofErr w:type="gramStart"/>
            <w:r w:rsidRPr="00261D4D">
              <w:rPr>
                <w:sz w:val="24"/>
                <w:szCs w:val="24"/>
                <w:lang w:val="en-IN"/>
              </w:rPr>
              <w:t>main(String[</w:t>
            </w:r>
            <w:proofErr w:type="gramEnd"/>
            <w:r w:rsidRPr="00261D4D">
              <w:rPr>
                <w:sz w:val="24"/>
                <w:szCs w:val="24"/>
                <w:lang w:val="en-IN"/>
              </w:rPr>
              <w:t xml:space="preserve">] </w:t>
            </w:r>
            <w:proofErr w:type="spellStart"/>
            <w:r w:rsidRPr="00261D4D">
              <w:rPr>
                <w:sz w:val="24"/>
                <w:szCs w:val="24"/>
                <w:lang w:val="en-IN"/>
              </w:rPr>
              <w:t>args</w:t>
            </w:r>
            <w:proofErr w:type="spellEnd"/>
            <w:r w:rsidRPr="00261D4D">
              <w:rPr>
                <w:sz w:val="24"/>
                <w:szCs w:val="24"/>
                <w:lang w:val="en-IN"/>
              </w:rPr>
              <w:t>): void</w:t>
            </w:r>
          </w:p>
        </w:tc>
      </w:tr>
    </w:tbl>
    <w:p w:rsidR="007D2C93" w:rsidRDefault="007D2C93" w:rsidP="007D2C93">
      <w:pPr>
        <w:spacing w:line="360" w:lineRule="auto"/>
        <w:rPr>
          <w:sz w:val="24"/>
          <w:szCs w:val="24"/>
        </w:rPr>
      </w:pPr>
    </w:p>
    <w:p w:rsidR="007D2C93" w:rsidRDefault="007D2C93" w:rsidP="00261D4D">
      <w:pPr>
        <w:spacing w:line="360" w:lineRule="auto"/>
        <w:rPr>
          <w:sz w:val="24"/>
          <w:szCs w:val="24"/>
        </w:rPr>
      </w:pPr>
    </w:p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CODE:</w:t>
      </w:r>
    </w:p>
    <w:p w:rsidR="00261D4D" w:rsidRPr="00261D4D" w:rsidRDefault="007D2C93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7D2C93">
        <w:rPr>
          <w:b/>
          <w:bCs/>
          <w:sz w:val="24"/>
          <w:szCs w:val="24"/>
          <w:u w:val="single"/>
        </w:rPr>
        <w:drawing>
          <wp:inline distT="0" distB="0" distL="0" distR="0" wp14:anchorId="376FE392" wp14:editId="247BACB8">
            <wp:extent cx="5731510" cy="5172710"/>
            <wp:effectExtent l="0" t="0" r="2540" b="8890"/>
            <wp:docPr id="48779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961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D4D" w:rsidRPr="00261D4D">
        <w:rPr>
          <w:b/>
          <w:bCs/>
          <w:sz w:val="24"/>
          <w:szCs w:val="24"/>
          <w:u w:val="single"/>
        </w:rPr>
        <w:lastRenderedPageBreak/>
        <w:t>OUTPUT:</w:t>
      </w:r>
    </w:p>
    <w:p w:rsidR="00261D4D" w:rsidRPr="00261D4D" w:rsidRDefault="007D2C93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7D2C93">
        <w:rPr>
          <w:b/>
          <w:bCs/>
          <w:sz w:val="24"/>
          <w:szCs w:val="24"/>
          <w:u w:val="single"/>
        </w:rPr>
        <w:drawing>
          <wp:inline distT="0" distB="0" distL="0" distR="0" wp14:anchorId="719DAA59" wp14:editId="53CE11DE">
            <wp:extent cx="2975049" cy="1797050"/>
            <wp:effectExtent l="0" t="0" r="0" b="0"/>
            <wp:docPr id="161946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6164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80190" cy="18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ERRORS: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4375"/>
      </w:tblGrid>
      <w:tr w:rsidR="00261D4D" w:rsidRPr="00261D4D" w:rsidTr="00261D4D">
        <w:trPr>
          <w:trHeight w:val="323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Error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Rectification</w:t>
            </w:r>
          </w:p>
        </w:tc>
      </w:tr>
      <w:tr w:rsidR="00261D4D" w:rsidRPr="00261D4D" w:rsidTr="00261D4D">
        <w:trPr>
          <w:trHeight w:val="981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0"/>
                <w:numId w:val="63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Syntax Error</w:t>
            </w:r>
          </w:p>
          <w:p w:rsidR="00261D4D" w:rsidRPr="00261D4D" w:rsidRDefault="00261D4D" w:rsidP="00261D4D">
            <w:pPr>
              <w:numPr>
                <w:ilvl w:val="0"/>
                <w:numId w:val="63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Compilation Error</w:t>
            </w:r>
          </w:p>
          <w:p w:rsidR="00261D4D" w:rsidRPr="00261D4D" w:rsidRDefault="00261D4D" w:rsidP="00261D4D">
            <w:pPr>
              <w:numPr>
                <w:ilvl w:val="0"/>
                <w:numId w:val="63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Runtime Error</w:t>
            </w:r>
          </w:p>
        </w:tc>
        <w:tc>
          <w:tcPr>
            <w:tcW w:w="4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1.Wrong object creation for inner class</w:t>
            </w:r>
          </w:p>
          <w:p w:rsidR="00261D4D" w:rsidRPr="00261D4D" w:rsidRDefault="00261D4D" w:rsidP="00261D4D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2.Accessing </w:t>
            </w:r>
            <w:proofErr w:type="spellStart"/>
            <w:r w:rsidRPr="00261D4D">
              <w:rPr>
                <w:sz w:val="24"/>
                <w:szCs w:val="24"/>
              </w:rPr>
              <w:t>outerclass</w:t>
            </w:r>
            <w:proofErr w:type="spellEnd"/>
            <w:r w:rsidRPr="00261D4D">
              <w:rPr>
                <w:sz w:val="24"/>
                <w:szCs w:val="24"/>
              </w:rPr>
              <w:t xml:space="preserve"> members wrongly</w:t>
            </w:r>
          </w:p>
          <w:p w:rsidR="00261D4D" w:rsidRPr="00261D4D" w:rsidRDefault="00261D4D" w:rsidP="00261D4D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3.Null </w:t>
            </w:r>
            <w:proofErr w:type="spellStart"/>
            <w:r w:rsidRPr="00261D4D">
              <w:rPr>
                <w:sz w:val="24"/>
                <w:szCs w:val="24"/>
              </w:rPr>
              <w:t>pointerException</w:t>
            </w:r>
            <w:proofErr w:type="spellEnd"/>
            <w:r w:rsidRPr="00261D4D">
              <w:rPr>
                <w:sz w:val="24"/>
                <w:szCs w:val="24"/>
              </w:rPr>
              <w:t xml:space="preserve"> if outer object missing</w:t>
            </w:r>
          </w:p>
        </w:tc>
      </w:tr>
    </w:tbl>
    <w:p w:rsidR="007D2C93" w:rsidRDefault="007D2C93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IMPORTANT POINTS:</w:t>
      </w:r>
    </w:p>
    <w:p w:rsidR="007D2C93" w:rsidRPr="007D2C93" w:rsidRDefault="007D2C93" w:rsidP="007D2C93">
      <w:pPr>
        <w:pStyle w:val="ListParagraph"/>
        <w:numPr>
          <w:ilvl w:val="0"/>
          <w:numId w:val="84"/>
        </w:numPr>
        <w:spacing w:line="360" w:lineRule="auto"/>
        <w:rPr>
          <w:sz w:val="24"/>
          <w:szCs w:val="24"/>
          <w:lang w:val="en-IN"/>
        </w:rPr>
      </w:pPr>
      <w:r w:rsidRPr="007D2C93">
        <w:rPr>
          <w:sz w:val="24"/>
          <w:szCs w:val="24"/>
          <w:lang w:val="en-IN"/>
        </w:rPr>
        <w:t>Outer Class Program4: Represents a university with a name.</w:t>
      </w:r>
    </w:p>
    <w:p w:rsidR="007D2C93" w:rsidRPr="007D2C93" w:rsidRDefault="007D2C93" w:rsidP="007D2C93">
      <w:pPr>
        <w:pStyle w:val="ListParagraph"/>
        <w:numPr>
          <w:ilvl w:val="0"/>
          <w:numId w:val="84"/>
        </w:numPr>
        <w:spacing w:line="360" w:lineRule="auto"/>
        <w:rPr>
          <w:sz w:val="24"/>
          <w:szCs w:val="24"/>
          <w:lang w:val="en-IN"/>
        </w:rPr>
      </w:pPr>
      <w:r w:rsidRPr="007D2C93">
        <w:rPr>
          <w:sz w:val="24"/>
          <w:szCs w:val="24"/>
          <w:lang w:val="en-IN"/>
        </w:rPr>
        <w:t>Inner Class Department: Represents a department with a name and code.</w:t>
      </w:r>
    </w:p>
    <w:p w:rsidR="007D2C93" w:rsidRPr="007D2C93" w:rsidRDefault="007D2C93" w:rsidP="007D2C93">
      <w:pPr>
        <w:pStyle w:val="ListParagraph"/>
        <w:numPr>
          <w:ilvl w:val="0"/>
          <w:numId w:val="84"/>
        </w:numPr>
        <w:spacing w:line="360" w:lineRule="auto"/>
        <w:rPr>
          <w:sz w:val="24"/>
          <w:szCs w:val="24"/>
          <w:lang w:val="en-IN"/>
        </w:rPr>
      </w:pPr>
      <w:r w:rsidRPr="007D2C93">
        <w:rPr>
          <w:sz w:val="24"/>
          <w:szCs w:val="24"/>
          <w:lang w:val="en-IN"/>
        </w:rPr>
        <w:t>Inner Class Student: Represents a student with a name and roll number.</w:t>
      </w:r>
    </w:p>
    <w:p w:rsidR="007D2C93" w:rsidRPr="007D2C93" w:rsidRDefault="007D2C93" w:rsidP="007D2C93">
      <w:pPr>
        <w:pStyle w:val="ListParagraph"/>
        <w:numPr>
          <w:ilvl w:val="0"/>
          <w:numId w:val="84"/>
        </w:numPr>
        <w:spacing w:line="360" w:lineRule="auto"/>
        <w:rPr>
          <w:sz w:val="24"/>
          <w:szCs w:val="24"/>
          <w:lang w:val="en-IN"/>
        </w:rPr>
      </w:pPr>
      <w:r w:rsidRPr="007D2C93">
        <w:rPr>
          <w:sz w:val="24"/>
          <w:szCs w:val="24"/>
          <w:lang w:val="en-IN"/>
        </w:rPr>
        <w:t xml:space="preserve">Inner Classes Access Outer Class: Both inner classes can access </w:t>
      </w:r>
      <w:proofErr w:type="spellStart"/>
      <w:r w:rsidRPr="007D2C93">
        <w:rPr>
          <w:sz w:val="24"/>
          <w:szCs w:val="24"/>
          <w:lang w:val="en-IN"/>
        </w:rPr>
        <w:t>universityName</w:t>
      </w:r>
      <w:proofErr w:type="spellEnd"/>
      <w:r w:rsidRPr="007D2C93">
        <w:rPr>
          <w:sz w:val="24"/>
          <w:szCs w:val="24"/>
          <w:lang w:val="en-IN"/>
        </w:rPr>
        <w:t xml:space="preserve"> directly.</w:t>
      </w:r>
    </w:p>
    <w:p w:rsidR="007D2C93" w:rsidRPr="007D2C93" w:rsidRDefault="007D2C93" w:rsidP="007D2C93">
      <w:pPr>
        <w:pStyle w:val="ListParagraph"/>
        <w:numPr>
          <w:ilvl w:val="0"/>
          <w:numId w:val="84"/>
        </w:numPr>
        <w:spacing w:line="360" w:lineRule="auto"/>
        <w:rPr>
          <w:sz w:val="24"/>
          <w:szCs w:val="24"/>
          <w:lang w:val="en-IN"/>
        </w:rPr>
      </w:pPr>
      <w:r w:rsidRPr="007D2C93">
        <w:rPr>
          <w:sz w:val="24"/>
          <w:szCs w:val="24"/>
          <w:lang w:val="en-IN"/>
        </w:rPr>
        <w:t>Constructor Usage: Initializes university, department, and student using constructors.</w:t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7D2C93" w:rsidRDefault="007D2C93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7D2C93" w:rsidRDefault="007D2C93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7D2C93" w:rsidRDefault="007D2C93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7D2C93">
      <w:pPr>
        <w:spacing w:line="360" w:lineRule="auto"/>
        <w:jc w:val="center"/>
        <w:rPr>
          <w:b/>
          <w:bCs/>
          <w:sz w:val="24"/>
          <w:szCs w:val="24"/>
        </w:rPr>
      </w:pPr>
      <w:r w:rsidRPr="00261D4D">
        <w:rPr>
          <w:b/>
          <w:bCs/>
          <w:sz w:val="24"/>
          <w:szCs w:val="24"/>
        </w:rPr>
        <w:lastRenderedPageBreak/>
        <w:t>WEEK-10</w:t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PROGRAM-1:</w:t>
      </w:r>
    </w:p>
    <w:p w:rsidR="00261D4D" w:rsidRDefault="00261D4D" w:rsidP="00261D4D">
      <w:pPr>
        <w:spacing w:line="360" w:lineRule="auto"/>
        <w:rPr>
          <w:sz w:val="24"/>
          <w:szCs w:val="24"/>
        </w:rPr>
      </w:pPr>
      <w:r w:rsidRPr="00261D4D">
        <w:rPr>
          <w:b/>
          <w:bCs/>
          <w:sz w:val="24"/>
          <w:szCs w:val="24"/>
          <w:u w:val="single"/>
        </w:rPr>
        <w:t xml:space="preserve">AIM: </w:t>
      </w:r>
      <w:r w:rsidRPr="00261D4D">
        <w:rPr>
          <w:sz w:val="24"/>
          <w:szCs w:val="24"/>
        </w:rPr>
        <w:t xml:space="preserve">Write a java program to generate a password for a student using his/her initials and age. The password displayed should be the string consists of first character of first name, middle name, </w:t>
      </w:r>
      <w:proofErr w:type="spellStart"/>
      <w:r w:rsidRPr="00261D4D">
        <w:rPr>
          <w:sz w:val="24"/>
          <w:szCs w:val="24"/>
        </w:rPr>
        <w:t>lastname</w:t>
      </w:r>
      <w:proofErr w:type="spellEnd"/>
      <w:r w:rsidRPr="00261D4D">
        <w:rPr>
          <w:sz w:val="24"/>
          <w:szCs w:val="24"/>
        </w:rPr>
        <w:t xml:space="preserve"> with age.</w:t>
      </w:r>
    </w:p>
    <w:p w:rsidR="00D51768" w:rsidRPr="00261D4D" w:rsidRDefault="00D51768" w:rsidP="00D51768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CLASS DIAGRAM:</w:t>
      </w:r>
    </w:p>
    <w:tbl>
      <w:tblPr>
        <w:tblStyle w:val="TableGrid"/>
        <w:tblW w:w="0" w:type="auto"/>
        <w:tblInd w:w="3020" w:type="dxa"/>
        <w:tblLook w:val="04A0" w:firstRow="1" w:lastRow="0" w:firstColumn="1" w:lastColumn="0" w:noHBand="0" w:noVBand="1"/>
      </w:tblPr>
      <w:tblGrid>
        <w:gridCol w:w="2973"/>
      </w:tblGrid>
      <w:tr w:rsidR="00D51768" w:rsidRPr="00261D4D" w:rsidTr="001B71E6">
        <w:trPr>
          <w:trHeight w:val="331"/>
        </w:trPr>
        <w:tc>
          <w:tcPr>
            <w:tcW w:w="2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768" w:rsidRPr="00261D4D" w:rsidRDefault="00D51768" w:rsidP="001B71E6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Password</w:t>
            </w:r>
          </w:p>
        </w:tc>
      </w:tr>
      <w:tr w:rsidR="00D51768" w:rsidRPr="00261D4D" w:rsidTr="001B71E6">
        <w:trPr>
          <w:trHeight w:val="1255"/>
        </w:trPr>
        <w:tc>
          <w:tcPr>
            <w:tcW w:w="2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768" w:rsidRPr="00261D4D" w:rsidRDefault="00D51768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+first name: String</w:t>
            </w:r>
          </w:p>
          <w:p w:rsidR="00D51768" w:rsidRPr="00261D4D" w:rsidRDefault="00D51768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+middle name: String</w:t>
            </w:r>
          </w:p>
          <w:p w:rsidR="00D51768" w:rsidRPr="00261D4D" w:rsidRDefault="00D51768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+last name: String</w:t>
            </w:r>
          </w:p>
          <w:p w:rsidR="00D51768" w:rsidRPr="00261D4D" w:rsidRDefault="00D51768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+age: int</w:t>
            </w:r>
          </w:p>
        </w:tc>
      </w:tr>
      <w:tr w:rsidR="00D51768" w:rsidRPr="00261D4D" w:rsidTr="001B71E6">
        <w:trPr>
          <w:trHeight w:val="409"/>
        </w:trPr>
        <w:tc>
          <w:tcPr>
            <w:tcW w:w="2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768" w:rsidRPr="00261D4D" w:rsidRDefault="00D51768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password(</w:t>
            </w:r>
            <w:proofErr w:type="gramEnd"/>
            <w:r w:rsidRPr="00261D4D">
              <w:rPr>
                <w:sz w:val="24"/>
                <w:szCs w:val="24"/>
              </w:rPr>
              <w:t>): String</w:t>
            </w:r>
          </w:p>
        </w:tc>
      </w:tr>
      <w:tr w:rsidR="00D51768" w:rsidRPr="00261D4D" w:rsidTr="001B71E6">
        <w:trPr>
          <w:trHeight w:val="414"/>
        </w:trPr>
        <w:tc>
          <w:tcPr>
            <w:tcW w:w="2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768" w:rsidRPr="00261D4D" w:rsidRDefault="00D51768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main(</w:t>
            </w:r>
            <w:proofErr w:type="gramEnd"/>
            <w:r w:rsidRPr="00261D4D">
              <w:rPr>
                <w:sz w:val="24"/>
                <w:szCs w:val="24"/>
              </w:rPr>
              <w:t>String</w:t>
            </w:r>
            <w:proofErr w:type="gramStart"/>
            <w:r w:rsidRPr="00261D4D">
              <w:rPr>
                <w:sz w:val="24"/>
                <w:szCs w:val="24"/>
              </w:rPr>
              <w:t>[]</w:t>
            </w:r>
            <w:proofErr w:type="spellStart"/>
            <w:r w:rsidRPr="00261D4D">
              <w:rPr>
                <w:sz w:val="24"/>
                <w:szCs w:val="24"/>
              </w:rPr>
              <w:t>args</w:t>
            </w:r>
            <w:proofErr w:type="spellEnd"/>
            <w:proofErr w:type="gramEnd"/>
            <w:r w:rsidRPr="00261D4D">
              <w:rPr>
                <w:sz w:val="24"/>
                <w:szCs w:val="24"/>
              </w:rPr>
              <w:t>): void</w:t>
            </w:r>
          </w:p>
        </w:tc>
      </w:tr>
    </w:tbl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CODE:</w:t>
      </w:r>
    </w:p>
    <w:p w:rsidR="00D51768" w:rsidRPr="00261D4D" w:rsidRDefault="00D51768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D51768">
        <w:rPr>
          <w:b/>
          <w:bCs/>
          <w:sz w:val="24"/>
          <w:szCs w:val="24"/>
          <w:u w:val="single"/>
        </w:rPr>
        <w:drawing>
          <wp:inline distT="0" distB="0" distL="0" distR="0" wp14:anchorId="67B4267B" wp14:editId="5DE44DA7">
            <wp:extent cx="5061457" cy="2451100"/>
            <wp:effectExtent l="0" t="0" r="6350" b="6350"/>
            <wp:docPr id="165256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602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66611" cy="245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OUTPUT:</w:t>
      </w:r>
    </w:p>
    <w:p w:rsidR="00261D4D" w:rsidRPr="00261D4D" w:rsidRDefault="00D51768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D51768">
        <w:rPr>
          <w:b/>
          <w:bCs/>
          <w:sz w:val="24"/>
          <w:szCs w:val="24"/>
          <w:u w:val="single"/>
        </w:rPr>
        <w:drawing>
          <wp:inline distT="0" distB="0" distL="0" distR="0" wp14:anchorId="3297B9ED" wp14:editId="6D097593">
            <wp:extent cx="2671529" cy="1720850"/>
            <wp:effectExtent l="0" t="0" r="0" b="0"/>
            <wp:docPr id="2789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684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5679" cy="172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768" w:rsidRDefault="00D51768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lastRenderedPageBreak/>
        <w:t>ERRORS: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1"/>
        <w:gridCol w:w="4351"/>
      </w:tblGrid>
      <w:tr w:rsidR="00261D4D" w:rsidRPr="00261D4D" w:rsidTr="00261D4D">
        <w:trPr>
          <w:trHeight w:val="416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Error</w:t>
            </w:r>
          </w:p>
        </w:tc>
        <w:tc>
          <w:tcPr>
            <w:tcW w:w="4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Rectification</w:t>
            </w:r>
          </w:p>
        </w:tc>
      </w:tr>
      <w:tr w:rsidR="00261D4D" w:rsidRPr="00261D4D" w:rsidTr="00261D4D">
        <w:trPr>
          <w:trHeight w:val="692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0"/>
                <w:numId w:val="65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Identifier expected after the token</w:t>
            </w:r>
          </w:p>
        </w:tc>
        <w:tc>
          <w:tcPr>
            <w:tcW w:w="4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6"/>
                <w:numId w:val="66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Give a suitable identifier that will give the output</w:t>
            </w:r>
          </w:p>
        </w:tc>
      </w:tr>
    </w:tbl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IMPORTANT POINTS:</w:t>
      </w:r>
    </w:p>
    <w:p w:rsidR="00D51768" w:rsidRPr="00D51768" w:rsidRDefault="00D51768" w:rsidP="00D51768">
      <w:pPr>
        <w:spacing w:line="36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1. </w:t>
      </w:r>
      <w:r w:rsidR="00E40997">
        <w:rPr>
          <w:sz w:val="24"/>
          <w:szCs w:val="24"/>
          <w:lang w:val="en-IN"/>
        </w:rPr>
        <w:t xml:space="preserve">  </w:t>
      </w:r>
      <w:r w:rsidRPr="00D51768">
        <w:rPr>
          <w:sz w:val="24"/>
          <w:szCs w:val="24"/>
          <w:lang w:val="en-IN"/>
        </w:rPr>
        <w:t>Prints student details at the start.</w:t>
      </w:r>
    </w:p>
    <w:p w:rsidR="00D51768" w:rsidRPr="00D51768" w:rsidRDefault="00D51768" w:rsidP="00D51768">
      <w:pPr>
        <w:pStyle w:val="ListParagraph"/>
        <w:numPr>
          <w:ilvl w:val="6"/>
          <w:numId w:val="66"/>
        </w:numPr>
        <w:spacing w:line="360" w:lineRule="auto"/>
        <w:rPr>
          <w:sz w:val="24"/>
          <w:szCs w:val="24"/>
          <w:lang w:val="en-IN"/>
        </w:rPr>
      </w:pPr>
      <w:r w:rsidRPr="00D51768">
        <w:rPr>
          <w:sz w:val="24"/>
          <w:szCs w:val="24"/>
          <w:lang w:val="en-IN"/>
        </w:rPr>
        <w:t>Takes user input for first, middle, and last name, and age using Scanner.</w:t>
      </w:r>
    </w:p>
    <w:p w:rsidR="00D51768" w:rsidRPr="00D51768" w:rsidRDefault="00D51768" w:rsidP="00D51768">
      <w:pPr>
        <w:pStyle w:val="ListParagraph"/>
        <w:numPr>
          <w:ilvl w:val="6"/>
          <w:numId w:val="66"/>
        </w:numPr>
        <w:spacing w:line="360" w:lineRule="auto"/>
        <w:rPr>
          <w:sz w:val="24"/>
          <w:szCs w:val="24"/>
          <w:lang w:val="en-IN"/>
        </w:rPr>
      </w:pPr>
      <w:r w:rsidRPr="00D51768">
        <w:rPr>
          <w:sz w:val="24"/>
          <w:szCs w:val="24"/>
          <w:lang w:val="en-IN"/>
        </w:rPr>
        <w:t xml:space="preserve">Extracts the first character of each name using </w:t>
      </w:r>
      <w:proofErr w:type="spellStart"/>
      <w:proofErr w:type="gramStart"/>
      <w:r w:rsidRPr="00D51768">
        <w:rPr>
          <w:sz w:val="24"/>
          <w:szCs w:val="24"/>
          <w:lang w:val="en-IN"/>
        </w:rPr>
        <w:t>charAt</w:t>
      </w:r>
      <w:proofErr w:type="spellEnd"/>
      <w:r w:rsidRPr="00D51768">
        <w:rPr>
          <w:sz w:val="24"/>
          <w:szCs w:val="24"/>
          <w:lang w:val="en-IN"/>
        </w:rPr>
        <w:t>(</w:t>
      </w:r>
      <w:proofErr w:type="gramEnd"/>
      <w:r w:rsidRPr="00D51768">
        <w:rPr>
          <w:sz w:val="24"/>
          <w:szCs w:val="24"/>
          <w:lang w:val="en-IN"/>
        </w:rPr>
        <w:t>0).</w:t>
      </w:r>
    </w:p>
    <w:p w:rsidR="00D51768" w:rsidRPr="00D51768" w:rsidRDefault="00D51768" w:rsidP="00D51768">
      <w:pPr>
        <w:pStyle w:val="ListParagraph"/>
        <w:numPr>
          <w:ilvl w:val="6"/>
          <w:numId w:val="66"/>
        </w:numPr>
        <w:spacing w:line="360" w:lineRule="auto"/>
        <w:rPr>
          <w:sz w:val="24"/>
          <w:szCs w:val="24"/>
          <w:lang w:val="en-IN"/>
        </w:rPr>
      </w:pPr>
      <w:r w:rsidRPr="00D51768">
        <w:rPr>
          <w:sz w:val="24"/>
          <w:szCs w:val="24"/>
          <w:lang w:val="en-IN"/>
        </w:rPr>
        <w:t>Forms a password by combining initials and age.</w:t>
      </w:r>
    </w:p>
    <w:p w:rsidR="00D51768" w:rsidRPr="00D51768" w:rsidRDefault="00D51768" w:rsidP="00D51768">
      <w:pPr>
        <w:pStyle w:val="ListParagraph"/>
        <w:numPr>
          <w:ilvl w:val="6"/>
          <w:numId w:val="66"/>
        </w:numPr>
        <w:spacing w:line="360" w:lineRule="auto"/>
        <w:rPr>
          <w:sz w:val="24"/>
          <w:szCs w:val="24"/>
          <w:lang w:val="en-IN"/>
        </w:rPr>
      </w:pPr>
      <w:r w:rsidRPr="00D51768">
        <w:rPr>
          <w:sz w:val="24"/>
          <w:szCs w:val="24"/>
          <w:lang w:val="en-IN"/>
        </w:rPr>
        <w:t>Displays the generated password.</w:t>
      </w:r>
    </w:p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PROGRAM-2:</w:t>
      </w:r>
    </w:p>
    <w:p w:rsidR="00261D4D" w:rsidRPr="00261D4D" w:rsidRDefault="00261D4D" w:rsidP="00A97774">
      <w:pPr>
        <w:spacing w:line="360" w:lineRule="auto"/>
        <w:rPr>
          <w:sz w:val="24"/>
          <w:szCs w:val="24"/>
        </w:rPr>
      </w:pPr>
      <w:r w:rsidRPr="00261D4D">
        <w:rPr>
          <w:b/>
          <w:bCs/>
          <w:sz w:val="24"/>
          <w:szCs w:val="24"/>
          <w:u w:val="single"/>
        </w:rPr>
        <w:t xml:space="preserve">AIM: </w:t>
      </w:r>
      <w:r w:rsidRPr="00261D4D">
        <w:rPr>
          <w:sz w:val="24"/>
          <w:szCs w:val="24"/>
        </w:rPr>
        <w:t xml:space="preserve">Design and implement a java program that will do the </w:t>
      </w:r>
      <w:proofErr w:type="spellStart"/>
      <w:r w:rsidRPr="00261D4D">
        <w:rPr>
          <w:sz w:val="24"/>
          <w:szCs w:val="24"/>
        </w:rPr>
        <w:t>folleing</w:t>
      </w:r>
      <w:proofErr w:type="spellEnd"/>
      <w:r w:rsidRPr="00261D4D">
        <w:rPr>
          <w:sz w:val="24"/>
          <w:szCs w:val="24"/>
        </w:rPr>
        <w:t xml:space="preserve"> operations to this string “Welcome! You are practicing String concepts”.</w:t>
      </w:r>
    </w:p>
    <w:p w:rsidR="00261D4D" w:rsidRPr="00261D4D" w:rsidRDefault="00261D4D" w:rsidP="00A97774">
      <w:pPr>
        <w:numPr>
          <w:ilvl w:val="0"/>
          <w:numId w:val="68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Convert all alphabets to capital letters and print out the result.</w:t>
      </w:r>
    </w:p>
    <w:p w:rsidR="00261D4D" w:rsidRPr="00261D4D" w:rsidRDefault="00261D4D" w:rsidP="00A97774">
      <w:pPr>
        <w:numPr>
          <w:ilvl w:val="0"/>
          <w:numId w:val="68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Convert all alphabets to lowercase letters and print out the result.</w:t>
      </w:r>
    </w:p>
    <w:p w:rsidR="00261D4D" w:rsidRPr="00261D4D" w:rsidRDefault="00261D4D" w:rsidP="00A97774">
      <w:pPr>
        <w:numPr>
          <w:ilvl w:val="0"/>
          <w:numId w:val="68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Print out the length of the string.</w:t>
      </w:r>
    </w:p>
    <w:p w:rsidR="009E3A50" w:rsidRPr="009E3A50" w:rsidRDefault="00261D4D" w:rsidP="009E3A50">
      <w:pPr>
        <w:numPr>
          <w:ilvl w:val="0"/>
          <w:numId w:val="68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Print out the index of the concept.</w:t>
      </w:r>
    </w:p>
    <w:p w:rsidR="00C1519E" w:rsidRDefault="00C1519E" w:rsidP="009E3A50">
      <w:pPr>
        <w:spacing w:line="360" w:lineRule="auto"/>
        <w:rPr>
          <w:b/>
          <w:bCs/>
          <w:sz w:val="24"/>
          <w:szCs w:val="24"/>
          <w:u w:val="single"/>
        </w:rPr>
      </w:pPr>
    </w:p>
    <w:p w:rsidR="009E3A50" w:rsidRDefault="00A97774" w:rsidP="009E3A50">
      <w:pPr>
        <w:spacing w:line="360" w:lineRule="auto"/>
        <w:rPr>
          <w:b/>
          <w:bCs/>
          <w:sz w:val="24"/>
          <w:szCs w:val="24"/>
          <w:u w:val="single"/>
        </w:rPr>
      </w:pPr>
      <w:r w:rsidRPr="009E3A50">
        <w:rPr>
          <w:b/>
          <w:bCs/>
          <w:sz w:val="24"/>
          <w:szCs w:val="24"/>
          <w:u w:val="single"/>
        </w:rPr>
        <w:t>CLASS DIAGRAM:</w:t>
      </w:r>
    </w:p>
    <w:p w:rsidR="00C1519E" w:rsidRDefault="00C1519E" w:rsidP="009E3A50">
      <w:pPr>
        <w:spacing w:line="360" w:lineRule="auto"/>
        <w:rPr>
          <w:b/>
          <w:bCs/>
          <w:sz w:val="24"/>
          <w:szCs w:val="24"/>
          <w:u w:val="single"/>
        </w:rPr>
      </w:pPr>
    </w:p>
    <w:p w:rsidR="00C1519E" w:rsidRPr="009E3A50" w:rsidRDefault="00C1519E" w:rsidP="009E3A50">
      <w:pPr>
        <w:spacing w:line="360" w:lineRule="auto"/>
        <w:rPr>
          <w:b/>
          <w:bCs/>
          <w:sz w:val="24"/>
          <w:szCs w:val="24"/>
          <w:u w:val="single"/>
        </w:rPr>
      </w:pPr>
    </w:p>
    <w:tbl>
      <w:tblPr>
        <w:tblStyle w:val="TableGrid"/>
        <w:tblW w:w="0" w:type="auto"/>
        <w:tblInd w:w="2888" w:type="dxa"/>
        <w:tblLook w:val="04A0" w:firstRow="1" w:lastRow="0" w:firstColumn="1" w:lastColumn="0" w:noHBand="0" w:noVBand="1"/>
      </w:tblPr>
      <w:tblGrid>
        <w:gridCol w:w="3236"/>
      </w:tblGrid>
      <w:tr w:rsidR="00A97774" w:rsidRPr="00261D4D" w:rsidTr="001B71E6">
        <w:trPr>
          <w:trHeight w:val="315"/>
        </w:trPr>
        <w:tc>
          <w:tcPr>
            <w:tcW w:w="3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7774" w:rsidRPr="00261D4D" w:rsidRDefault="00A97774" w:rsidP="001B71E6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Strings</w:t>
            </w:r>
          </w:p>
        </w:tc>
      </w:tr>
      <w:tr w:rsidR="00A97774" w:rsidRPr="00261D4D" w:rsidTr="001B71E6">
        <w:trPr>
          <w:trHeight w:val="1520"/>
        </w:trPr>
        <w:tc>
          <w:tcPr>
            <w:tcW w:w="3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7774" w:rsidRPr="00261D4D" w:rsidRDefault="00A97774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+string: public</w:t>
            </w:r>
          </w:p>
          <w:p w:rsidR="00A97774" w:rsidRPr="00261D4D" w:rsidRDefault="00A97774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string.uppercase</w:t>
            </w:r>
            <w:proofErr w:type="spellEnd"/>
            <w:proofErr w:type="gramEnd"/>
            <w:r w:rsidRPr="00261D4D">
              <w:rPr>
                <w:sz w:val="24"/>
                <w:szCs w:val="24"/>
              </w:rPr>
              <w:t>()</w:t>
            </w:r>
          </w:p>
          <w:p w:rsidR="00A97774" w:rsidRPr="00261D4D" w:rsidRDefault="00A97774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string.lowercase</w:t>
            </w:r>
            <w:proofErr w:type="spellEnd"/>
            <w:proofErr w:type="gramEnd"/>
            <w:r w:rsidRPr="00261D4D">
              <w:rPr>
                <w:sz w:val="24"/>
                <w:szCs w:val="24"/>
              </w:rPr>
              <w:t>()</w:t>
            </w:r>
          </w:p>
          <w:p w:rsidR="00A97774" w:rsidRPr="00261D4D" w:rsidRDefault="00A97774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string.length</w:t>
            </w:r>
            <w:proofErr w:type="spellEnd"/>
            <w:proofErr w:type="gramEnd"/>
            <w:r w:rsidRPr="00261D4D">
              <w:rPr>
                <w:sz w:val="24"/>
                <w:szCs w:val="24"/>
              </w:rPr>
              <w:t>()</w:t>
            </w:r>
          </w:p>
          <w:p w:rsidR="00A97774" w:rsidRPr="00261D4D" w:rsidRDefault="00A97774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string.index</w:t>
            </w:r>
            <w:proofErr w:type="spellEnd"/>
            <w:proofErr w:type="gramEnd"/>
            <w:r w:rsidRPr="00261D4D">
              <w:rPr>
                <w:sz w:val="24"/>
                <w:szCs w:val="24"/>
              </w:rPr>
              <w:t>()</w:t>
            </w:r>
          </w:p>
        </w:tc>
      </w:tr>
      <w:tr w:rsidR="00A97774" w:rsidRPr="00261D4D" w:rsidTr="001B71E6">
        <w:trPr>
          <w:trHeight w:val="409"/>
        </w:trPr>
        <w:tc>
          <w:tcPr>
            <w:tcW w:w="3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7774" w:rsidRPr="00261D4D" w:rsidRDefault="00A97774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+void </w:t>
            </w:r>
            <w:proofErr w:type="gramStart"/>
            <w:r w:rsidRPr="00261D4D">
              <w:rPr>
                <w:sz w:val="24"/>
                <w:szCs w:val="24"/>
              </w:rPr>
              <w:t>main(</w:t>
            </w:r>
            <w:proofErr w:type="gramEnd"/>
            <w:r w:rsidRPr="00261D4D">
              <w:rPr>
                <w:sz w:val="24"/>
                <w:szCs w:val="24"/>
              </w:rPr>
              <w:t>String</w:t>
            </w:r>
            <w:proofErr w:type="gramStart"/>
            <w:r w:rsidRPr="00261D4D">
              <w:rPr>
                <w:sz w:val="24"/>
                <w:szCs w:val="24"/>
              </w:rPr>
              <w:t>[]</w:t>
            </w:r>
            <w:proofErr w:type="spellStart"/>
            <w:r w:rsidRPr="00261D4D">
              <w:rPr>
                <w:sz w:val="24"/>
                <w:szCs w:val="24"/>
              </w:rPr>
              <w:t>args</w:t>
            </w:r>
            <w:proofErr w:type="spellEnd"/>
            <w:proofErr w:type="gramEnd"/>
            <w:r w:rsidRPr="00261D4D">
              <w:rPr>
                <w:sz w:val="24"/>
                <w:szCs w:val="24"/>
              </w:rPr>
              <w:t>): void</w:t>
            </w:r>
          </w:p>
        </w:tc>
      </w:tr>
    </w:tbl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lastRenderedPageBreak/>
        <w:t>CODE:</w:t>
      </w:r>
    </w:p>
    <w:p w:rsidR="00A97774" w:rsidRPr="00261D4D" w:rsidRDefault="00A97774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C1519E">
        <w:rPr>
          <w:b/>
          <w:bCs/>
          <w:sz w:val="24"/>
          <w:szCs w:val="24"/>
        </w:rPr>
        <w:drawing>
          <wp:inline distT="0" distB="0" distL="0" distR="0" wp14:anchorId="64C277D9" wp14:editId="0C4587BE">
            <wp:extent cx="4457700" cy="2021917"/>
            <wp:effectExtent l="0" t="0" r="0" b="0"/>
            <wp:docPr id="33770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053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32268" cy="205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OUTPUT:</w:t>
      </w:r>
    </w:p>
    <w:p w:rsidR="00261D4D" w:rsidRPr="00261D4D" w:rsidRDefault="00A97774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A97774">
        <w:rPr>
          <w:b/>
          <w:bCs/>
          <w:sz w:val="24"/>
          <w:szCs w:val="24"/>
          <w:u w:val="single"/>
        </w:rPr>
        <w:drawing>
          <wp:inline distT="0" distB="0" distL="0" distR="0" wp14:anchorId="51AE861F" wp14:editId="1141DB74">
            <wp:extent cx="3483013" cy="1441450"/>
            <wp:effectExtent l="0" t="0" r="3175" b="6350"/>
            <wp:docPr id="167524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400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4651" cy="144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ERRORS: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80"/>
        <w:gridCol w:w="4280"/>
      </w:tblGrid>
      <w:tr w:rsidR="00261D4D" w:rsidRPr="00261D4D" w:rsidTr="00261D4D">
        <w:trPr>
          <w:trHeight w:val="349"/>
        </w:trPr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Error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Rectification</w:t>
            </w:r>
          </w:p>
        </w:tc>
      </w:tr>
      <w:tr w:rsidR="00261D4D" w:rsidRPr="00261D4D" w:rsidTr="00261D4D">
        <w:trPr>
          <w:trHeight w:val="628"/>
        </w:trPr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0"/>
                <w:numId w:val="6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261D4D">
              <w:rPr>
                <w:sz w:val="24"/>
                <w:szCs w:val="24"/>
              </w:rPr>
              <w:t>ToUpper</w:t>
            </w:r>
            <w:proofErr w:type="spellEnd"/>
            <w:r w:rsidRPr="00261D4D">
              <w:rPr>
                <w:sz w:val="24"/>
                <w:szCs w:val="24"/>
              </w:rPr>
              <w:t xml:space="preserve"> is undefined for the type string.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3"/>
                <w:numId w:val="70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Type 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toUpperCase</w:t>
            </w:r>
            <w:proofErr w:type="spellEnd"/>
            <w:r w:rsidRPr="00261D4D">
              <w:rPr>
                <w:sz w:val="24"/>
                <w:szCs w:val="24"/>
              </w:rPr>
              <w:t>(</w:t>
            </w:r>
            <w:proofErr w:type="gramEnd"/>
            <w:r w:rsidRPr="00261D4D">
              <w:rPr>
                <w:sz w:val="24"/>
                <w:szCs w:val="24"/>
              </w:rPr>
              <w:t xml:space="preserve">) instead of to </w:t>
            </w:r>
            <w:proofErr w:type="gramStart"/>
            <w:r w:rsidRPr="00261D4D">
              <w:rPr>
                <w:sz w:val="24"/>
                <w:szCs w:val="24"/>
              </w:rPr>
              <w:t>uppercase(</w:t>
            </w:r>
            <w:proofErr w:type="gramEnd"/>
            <w:r w:rsidRPr="00261D4D">
              <w:rPr>
                <w:sz w:val="24"/>
                <w:szCs w:val="24"/>
              </w:rPr>
              <w:t>)</w:t>
            </w:r>
          </w:p>
        </w:tc>
      </w:tr>
    </w:tbl>
    <w:p w:rsidR="008309F1" w:rsidRDefault="008309F1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IMPORTANT POINTS:</w:t>
      </w:r>
    </w:p>
    <w:p w:rsidR="009E3A50" w:rsidRPr="009E3A50" w:rsidRDefault="009E3A50" w:rsidP="009E3A50">
      <w:pPr>
        <w:pStyle w:val="ListParagraph"/>
        <w:numPr>
          <w:ilvl w:val="0"/>
          <w:numId w:val="86"/>
        </w:numPr>
        <w:spacing w:line="360" w:lineRule="auto"/>
        <w:rPr>
          <w:sz w:val="24"/>
          <w:szCs w:val="24"/>
          <w:lang w:val="en-IN"/>
        </w:rPr>
      </w:pPr>
      <w:proofErr w:type="gramStart"/>
      <w:r w:rsidRPr="009E3A50">
        <w:rPr>
          <w:sz w:val="24"/>
          <w:szCs w:val="24"/>
          <w:lang w:val="en-IN"/>
        </w:rPr>
        <w:t>Prints</w:t>
      </w:r>
      <w:proofErr w:type="gramEnd"/>
      <w:r w:rsidRPr="009E3A50">
        <w:rPr>
          <w:sz w:val="24"/>
          <w:szCs w:val="24"/>
          <w:lang w:val="en-IN"/>
        </w:rPr>
        <w:t xml:space="preserve"> your name, roll number, and class.</w:t>
      </w:r>
    </w:p>
    <w:p w:rsidR="009E3A50" w:rsidRPr="009E3A50" w:rsidRDefault="009E3A50" w:rsidP="009E3A50">
      <w:pPr>
        <w:pStyle w:val="ListParagraph"/>
        <w:numPr>
          <w:ilvl w:val="0"/>
          <w:numId w:val="86"/>
        </w:numPr>
        <w:spacing w:line="360" w:lineRule="auto"/>
        <w:rPr>
          <w:sz w:val="24"/>
          <w:szCs w:val="24"/>
          <w:lang w:val="en-IN"/>
        </w:rPr>
      </w:pPr>
      <w:r w:rsidRPr="009E3A50">
        <w:rPr>
          <w:sz w:val="24"/>
          <w:szCs w:val="24"/>
          <w:lang w:val="en-IN"/>
        </w:rPr>
        <w:t>Declares a string: "Welcome! You are practicing strings concepts."</w:t>
      </w:r>
    </w:p>
    <w:p w:rsidR="009E3A50" w:rsidRPr="009E3A50" w:rsidRDefault="009E3A50" w:rsidP="009E3A50">
      <w:pPr>
        <w:pStyle w:val="ListParagraph"/>
        <w:numPr>
          <w:ilvl w:val="0"/>
          <w:numId w:val="86"/>
        </w:numPr>
        <w:spacing w:line="360" w:lineRule="auto"/>
        <w:rPr>
          <w:sz w:val="24"/>
          <w:szCs w:val="24"/>
          <w:lang w:val="en-IN"/>
        </w:rPr>
      </w:pPr>
      <w:r w:rsidRPr="009E3A50">
        <w:rPr>
          <w:sz w:val="24"/>
          <w:szCs w:val="24"/>
          <w:lang w:val="en-IN"/>
        </w:rPr>
        <w:t xml:space="preserve">Converts and prints the string in uppercase using </w:t>
      </w:r>
      <w:proofErr w:type="spellStart"/>
      <w:proofErr w:type="gramStart"/>
      <w:r w:rsidRPr="009E3A50">
        <w:rPr>
          <w:sz w:val="24"/>
          <w:szCs w:val="24"/>
          <w:lang w:val="en-IN"/>
        </w:rPr>
        <w:t>toUpperCase</w:t>
      </w:r>
      <w:proofErr w:type="spellEnd"/>
      <w:r w:rsidRPr="009E3A50">
        <w:rPr>
          <w:sz w:val="24"/>
          <w:szCs w:val="24"/>
          <w:lang w:val="en-IN"/>
        </w:rPr>
        <w:t>(</w:t>
      </w:r>
      <w:proofErr w:type="gramEnd"/>
      <w:r w:rsidRPr="009E3A50">
        <w:rPr>
          <w:sz w:val="24"/>
          <w:szCs w:val="24"/>
          <w:lang w:val="en-IN"/>
        </w:rPr>
        <w:t>).</w:t>
      </w:r>
    </w:p>
    <w:p w:rsidR="009E3A50" w:rsidRPr="009E3A50" w:rsidRDefault="009E3A50" w:rsidP="009E3A50">
      <w:pPr>
        <w:pStyle w:val="ListParagraph"/>
        <w:numPr>
          <w:ilvl w:val="0"/>
          <w:numId w:val="86"/>
        </w:numPr>
        <w:spacing w:line="360" w:lineRule="auto"/>
        <w:rPr>
          <w:sz w:val="24"/>
          <w:szCs w:val="24"/>
          <w:lang w:val="en-IN"/>
        </w:rPr>
      </w:pPr>
      <w:r w:rsidRPr="009E3A50">
        <w:rPr>
          <w:sz w:val="24"/>
          <w:szCs w:val="24"/>
          <w:lang w:val="en-IN"/>
        </w:rPr>
        <w:t xml:space="preserve">Converts and prints the string in lowercase using </w:t>
      </w:r>
      <w:proofErr w:type="spellStart"/>
      <w:proofErr w:type="gramStart"/>
      <w:r w:rsidRPr="009E3A50">
        <w:rPr>
          <w:sz w:val="24"/>
          <w:szCs w:val="24"/>
          <w:lang w:val="en-IN"/>
        </w:rPr>
        <w:t>toLowerCase</w:t>
      </w:r>
      <w:proofErr w:type="spellEnd"/>
      <w:r w:rsidRPr="009E3A50">
        <w:rPr>
          <w:sz w:val="24"/>
          <w:szCs w:val="24"/>
          <w:lang w:val="en-IN"/>
        </w:rPr>
        <w:t>(</w:t>
      </w:r>
      <w:proofErr w:type="gramEnd"/>
      <w:r w:rsidRPr="009E3A50">
        <w:rPr>
          <w:sz w:val="24"/>
          <w:szCs w:val="24"/>
          <w:lang w:val="en-IN"/>
        </w:rPr>
        <w:t>).</w:t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PROGRAM-3:</w:t>
      </w:r>
    </w:p>
    <w:p w:rsidR="00261D4D" w:rsidRPr="00261D4D" w:rsidRDefault="00261D4D" w:rsidP="009E3A50">
      <w:pPr>
        <w:spacing w:line="360" w:lineRule="auto"/>
        <w:rPr>
          <w:sz w:val="24"/>
          <w:szCs w:val="24"/>
        </w:rPr>
      </w:pPr>
      <w:r w:rsidRPr="00261D4D">
        <w:rPr>
          <w:b/>
          <w:bCs/>
          <w:sz w:val="24"/>
          <w:szCs w:val="24"/>
          <w:u w:val="single"/>
        </w:rPr>
        <w:t xml:space="preserve">AIM: </w:t>
      </w:r>
      <w:r w:rsidRPr="00261D4D">
        <w:rPr>
          <w:sz w:val="24"/>
          <w:szCs w:val="24"/>
        </w:rPr>
        <w:t>Implement a java program using the below array methods.</w:t>
      </w:r>
    </w:p>
    <w:p w:rsidR="00261D4D" w:rsidRPr="00261D4D" w:rsidRDefault="00261D4D" w:rsidP="009E3A50">
      <w:pPr>
        <w:numPr>
          <w:ilvl w:val="0"/>
          <w:numId w:val="72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Sorting the elements (numbers &amp; strings) of an array.</w:t>
      </w:r>
    </w:p>
    <w:p w:rsidR="00261D4D" w:rsidRPr="00261D4D" w:rsidRDefault="00261D4D" w:rsidP="009E3A50">
      <w:pPr>
        <w:numPr>
          <w:ilvl w:val="0"/>
          <w:numId w:val="72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Convert the array elements into String.</w:t>
      </w:r>
    </w:p>
    <w:p w:rsidR="00261D4D" w:rsidRPr="00261D4D" w:rsidRDefault="00261D4D" w:rsidP="009E3A50">
      <w:pPr>
        <w:numPr>
          <w:ilvl w:val="0"/>
          <w:numId w:val="72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Fill the part of an array.</w:t>
      </w:r>
    </w:p>
    <w:p w:rsidR="00C1519E" w:rsidRDefault="00261D4D" w:rsidP="009E3A50">
      <w:pPr>
        <w:numPr>
          <w:ilvl w:val="0"/>
          <w:numId w:val="72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Copy the elements</w:t>
      </w:r>
      <w:r w:rsidR="00E24B39">
        <w:rPr>
          <w:sz w:val="24"/>
          <w:szCs w:val="24"/>
        </w:rPr>
        <w:t xml:space="preserve"> </w:t>
      </w:r>
      <w:r w:rsidRPr="00261D4D">
        <w:rPr>
          <w:sz w:val="24"/>
          <w:szCs w:val="24"/>
        </w:rPr>
        <w:t>of one array into the other.</w:t>
      </w:r>
    </w:p>
    <w:p w:rsidR="009E3A50" w:rsidRPr="00C1519E" w:rsidRDefault="009E3A50" w:rsidP="00C1519E">
      <w:pPr>
        <w:spacing w:line="360" w:lineRule="auto"/>
        <w:rPr>
          <w:sz w:val="24"/>
          <w:szCs w:val="24"/>
        </w:rPr>
      </w:pPr>
      <w:r w:rsidRPr="00C1519E">
        <w:rPr>
          <w:b/>
          <w:bCs/>
          <w:sz w:val="24"/>
          <w:szCs w:val="24"/>
          <w:u w:val="single"/>
        </w:rPr>
        <w:lastRenderedPageBreak/>
        <w:t>CLASS DIAGRAM:</w:t>
      </w:r>
    </w:p>
    <w:tbl>
      <w:tblPr>
        <w:tblStyle w:val="TableGrid"/>
        <w:tblW w:w="0" w:type="auto"/>
        <w:tblInd w:w="1635" w:type="dxa"/>
        <w:tblLook w:val="04A0" w:firstRow="1" w:lastRow="0" w:firstColumn="1" w:lastColumn="0" w:noHBand="0" w:noVBand="1"/>
      </w:tblPr>
      <w:tblGrid>
        <w:gridCol w:w="5743"/>
      </w:tblGrid>
      <w:tr w:rsidR="009E3A50" w:rsidRPr="00261D4D" w:rsidTr="001B71E6">
        <w:trPr>
          <w:trHeight w:val="341"/>
        </w:trPr>
        <w:tc>
          <w:tcPr>
            <w:tcW w:w="5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3A50" w:rsidRPr="00261D4D" w:rsidRDefault="009E3A50" w:rsidP="001B71E6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Arrays</w:t>
            </w:r>
          </w:p>
        </w:tc>
      </w:tr>
      <w:tr w:rsidR="009E3A50" w:rsidRPr="00261D4D" w:rsidTr="001B71E6">
        <w:trPr>
          <w:trHeight w:val="1551"/>
        </w:trPr>
        <w:tc>
          <w:tcPr>
            <w:tcW w:w="5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3A50" w:rsidRPr="00261D4D" w:rsidRDefault="009E3A50" w:rsidP="009E3A50">
            <w:pPr>
              <w:spacing w:line="276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sort(</w:t>
            </w:r>
            <w:proofErr w:type="spellStart"/>
            <w:proofErr w:type="gramEnd"/>
            <w:r w:rsidRPr="00261D4D">
              <w:rPr>
                <w:sz w:val="24"/>
                <w:szCs w:val="24"/>
              </w:rPr>
              <w:t>arr</w:t>
            </w:r>
            <w:proofErr w:type="spellEnd"/>
            <w:r w:rsidRPr="00261D4D">
              <w:rPr>
                <w:sz w:val="24"/>
                <w:szCs w:val="24"/>
              </w:rPr>
              <w:t xml:space="preserve">: </w:t>
            </w:r>
            <w:proofErr w:type="gramStart"/>
            <w:r w:rsidRPr="00261D4D">
              <w:rPr>
                <w:sz w:val="24"/>
                <w:szCs w:val="24"/>
              </w:rPr>
              <w:t>T[</w:t>
            </w:r>
            <w:proofErr w:type="gramEnd"/>
            <w:r w:rsidRPr="00261D4D">
              <w:rPr>
                <w:sz w:val="24"/>
                <w:szCs w:val="24"/>
              </w:rPr>
              <w:t>]): void</w:t>
            </w:r>
          </w:p>
          <w:p w:rsidR="009E3A50" w:rsidRPr="00261D4D" w:rsidRDefault="009E3A50" w:rsidP="009E3A50">
            <w:pPr>
              <w:spacing w:line="276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toString</w:t>
            </w:r>
            <w:proofErr w:type="spellEnd"/>
            <w:r w:rsidRPr="00261D4D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1D4D">
              <w:rPr>
                <w:sz w:val="24"/>
                <w:szCs w:val="24"/>
              </w:rPr>
              <w:t>arr</w:t>
            </w:r>
            <w:proofErr w:type="spellEnd"/>
            <w:r w:rsidRPr="00261D4D">
              <w:rPr>
                <w:sz w:val="24"/>
                <w:szCs w:val="24"/>
              </w:rPr>
              <w:t xml:space="preserve">: </w:t>
            </w:r>
            <w:proofErr w:type="gramStart"/>
            <w:r w:rsidRPr="00261D4D">
              <w:rPr>
                <w:sz w:val="24"/>
                <w:szCs w:val="24"/>
              </w:rPr>
              <w:t>T[</w:t>
            </w:r>
            <w:proofErr w:type="gramEnd"/>
            <w:r w:rsidRPr="00261D4D">
              <w:rPr>
                <w:sz w:val="24"/>
                <w:szCs w:val="24"/>
              </w:rPr>
              <w:t>]): String</w:t>
            </w:r>
          </w:p>
          <w:p w:rsidR="009E3A50" w:rsidRPr="00261D4D" w:rsidRDefault="009E3A50" w:rsidP="009E3A50">
            <w:pPr>
              <w:spacing w:line="276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fill(</w:t>
            </w:r>
            <w:proofErr w:type="spellStart"/>
            <w:proofErr w:type="gramEnd"/>
            <w:r w:rsidRPr="00261D4D">
              <w:rPr>
                <w:sz w:val="24"/>
                <w:szCs w:val="24"/>
              </w:rPr>
              <w:t>arr</w:t>
            </w:r>
            <w:proofErr w:type="spellEnd"/>
            <w:r w:rsidRPr="00261D4D">
              <w:rPr>
                <w:sz w:val="24"/>
                <w:szCs w:val="24"/>
              </w:rPr>
              <w:t xml:space="preserve">: </w:t>
            </w:r>
            <w:proofErr w:type="gramStart"/>
            <w:r w:rsidRPr="00261D4D">
              <w:rPr>
                <w:sz w:val="24"/>
                <w:szCs w:val="24"/>
              </w:rPr>
              <w:t>T[</w:t>
            </w:r>
            <w:proofErr w:type="gramEnd"/>
            <w:r w:rsidRPr="00261D4D">
              <w:rPr>
                <w:sz w:val="24"/>
                <w:szCs w:val="24"/>
              </w:rPr>
              <w:t>], value: T): void</w:t>
            </w:r>
          </w:p>
          <w:p w:rsidR="009E3A50" w:rsidRPr="00261D4D" w:rsidRDefault="009E3A50" w:rsidP="009E3A50">
            <w:pPr>
              <w:spacing w:line="276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fill(</w:t>
            </w:r>
            <w:proofErr w:type="spellStart"/>
            <w:proofErr w:type="gramEnd"/>
            <w:r w:rsidRPr="00261D4D">
              <w:rPr>
                <w:sz w:val="24"/>
                <w:szCs w:val="24"/>
              </w:rPr>
              <w:t>arr</w:t>
            </w:r>
            <w:proofErr w:type="spellEnd"/>
            <w:r w:rsidRPr="00261D4D">
              <w:rPr>
                <w:sz w:val="24"/>
                <w:szCs w:val="24"/>
              </w:rPr>
              <w:t xml:space="preserve">: </w:t>
            </w:r>
            <w:proofErr w:type="gramStart"/>
            <w:r w:rsidRPr="00261D4D">
              <w:rPr>
                <w:sz w:val="24"/>
                <w:szCs w:val="24"/>
              </w:rPr>
              <w:t>T[</w:t>
            </w:r>
            <w:proofErr w:type="gramEnd"/>
            <w:r w:rsidRPr="00261D4D">
              <w:rPr>
                <w:sz w:val="24"/>
                <w:szCs w:val="24"/>
              </w:rPr>
              <w:t xml:space="preserve">], </w:t>
            </w:r>
            <w:proofErr w:type="spellStart"/>
            <w:r w:rsidRPr="00261D4D">
              <w:rPr>
                <w:sz w:val="24"/>
                <w:szCs w:val="24"/>
              </w:rPr>
              <w:t>fromindex</w:t>
            </w:r>
            <w:proofErr w:type="spellEnd"/>
            <w:r w:rsidRPr="00261D4D">
              <w:rPr>
                <w:sz w:val="24"/>
                <w:szCs w:val="24"/>
              </w:rPr>
              <w:t xml:space="preserve">: int, </w:t>
            </w:r>
            <w:proofErr w:type="spellStart"/>
            <w:r w:rsidRPr="00261D4D">
              <w:rPr>
                <w:sz w:val="24"/>
                <w:szCs w:val="24"/>
              </w:rPr>
              <w:t>toindex</w:t>
            </w:r>
            <w:proofErr w:type="spellEnd"/>
            <w:r w:rsidRPr="00261D4D">
              <w:rPr>
                <w:sz w:val="24"/>
                <w:szCs w:val="24"/>
              </w:rPr>
              <w:t>: int, value: T): void</w:t>
            </w:r>
          </w:p>
          <w:p w:rsidR="009E3A50" w:rsidRPr="00261D4D" w:rsidRDefault="009E3A50" w:rsidP="009E3A50">
            <w:pPr>
              <w:spacing w:line="276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copyof</w:t>
            </w:r>
            <w:proofErr w:type="spellEnd"/>
            <w:r w:rsidRPr="00261D4D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1D4D">
              <w:rPr>
                <w:sz w:val="24"/>
                <w:szCs w:val="24"/>
              </w:rPr>
              <w:t>arr</w:t>
            </w:r>
            <w:proofErr w:type="spellEnd"/>
            <w:r w:rsidRPr="00261D4D">
              <w:rPr>
                <w:sz w:val="24"/>
                <w:szCs w:val="24"/>
              </w:rPr>
              <w:t xml:space="preserve">: </w:t>
            </w:r>
            <w:proofErr w:type="gramStart"/>
            <w:r w:rsidRPr="00261D4D">
              <w:rPr>
                <w:sz w:val="24"/>
                <w:szCs w:val="24"/>
              </w:rPr>
              <w:t>T[</w:t>
            </w:r>
            <w:proofErr w:type="gramEnd"/>
            <w:r w:rsidRPr="00261D4D">
              <w:rPr>
                <w:sz w:val="24"/>
                <w:szCs w:val="24"/>
              </w:rPr>
              <w:t xml:space="preserve">], </w:t>
            </w:r>
            <w:proofErr w:type="spellStart"/>
            <w:r w:rsidRPr="00261D4D">
              <w:rPr>
                <w:sz w:val="24"/>
                <w:szCs w:val="24"/>
              </w:rPr>
              <w:t>newLength</w:t>
            </w:r>
            <w:proofErr w:type="spellEnd"/>
            <w:r w:rsidRPr="00261D4D">
              <w:rPr>
                <w:sz w:val="24"/>
                <w:szCs w:val="24"/>
              </w:rPr>
              <w:t xml:space="preserve">: int): </w:t>
            </w:r>
            <w:proofErr w:type="gramStart"/>
            <w:r w:rsidRPr="00261D4D">
              <w:rPr>
                <w:sz w:val="24"/>
                <w:szCs w:val="24"/>
              </w:rPr>
              <w:t>T[</w:t>
            </w:r>
            <w:proofErr w:type="gramEnd"/>
            <w:r w:rsidRPr="00261D4D">
              <w:rPr>
                <w:sz w:val="24"/>
                <w:szCs w:val="24"/>
              </w:rPr>
              <w:t>]</w:t>
            </w:r>
          </w:p>
        </w:tc>
      </w:tr>
    </w:tbl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CODE:</w:t>
      </w:r>
    </w:p>
    <w:p w:rsidR="008309F1" w:rsidRDefault="00E24B39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E24B39">
        <w:rPr>
          <w:b/>
          <w:bCs/>
          <w:sz w:val="24"/>
          <w:szCs w:val="24"/>
          <w:u w:val="single"/>
        </w:rPr>
        <w:drawing>
          <wp:inline distT="0" distB="0" distL="0" distR="0" wp14:anchorId="11B1206D" wp14:editId="5A4B243C">
            <wp:extent cx="4375072" cy="3352800"/>
            <wp:effectExtent l="0" t="0" r="6985" b="0"/>
            <wp:docPr id="193287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794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8272" cy="33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OUTPUT:</w:t>
      </w:r>
    </w:p>
    <w:p w:rsidR="008309F1" w:rsidRDefault="00E24B39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E24B39">
        <w:rPr>
          <w:b/>
          <w:bCs/>
          <w:sz w:val="24"/>
          <w:szCs w:val="24"/>
        </w:rPr>
        <w:drawing>
          <wp:inline distT="0" distB="0" distL="0" distR="0" wp14:anchorId="406AC296" wp14:editId="6FFC3C0A">
            <wp:extent cx="2393950" cy="1539272"/>
            <wp:effectExtent l="0" t="0" r="6350" b="3810"/>
            <wp:docPr id="162025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5954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99409" cy="154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u w:val="single"/>
        </w:rPr>
        <w:t xml:space="preserve"> </w:t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ERRORS: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3472"/>
      </w:tblGrid>
      <w:tr w:rsidR="00261D4D" w:rsidRPr="00261D4D" w:rsidTr="00261D4D">
        <w:trPr>
          <w:trHeight w:val="339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Error</w:t>
            </w:r>
          </w:p>
        </w:tc>
        <w:tc>
          <w:tcPr>
            <w:tcW w:w="3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Rectification</w:t>
            </w:r>
          </w:p>
        </w:tc>
      </w:tr>
      <w:tr w:rsidR="00261D4D" w:rsidRPr="00261D4D" w:rsidTr="00261D4D">
        <w:trPr>
          <w:trHeight w:val="812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0"/>
                <w:numId w:val="73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1. The method 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toString</w:t>
            </w:r>
            <w:proofErr w:type="spellEnd"/>
            <w:r w:rsidRPr="00261D4D">
              <w:rPr>
                <w:sz w:val="24"/>
                <w:szCs w:val="24"/>
              </w:rPr>
              <w:t>(</w:t>
            </w:r>
            <w:proofErr w:type="gramEnd"/>
            <w:r w:rsidRPr="00261D4D">
              <w:rPr>
                <w:sz w:val="24"/>
                <w:szCs w:val="24"/>
              </w:rPr>
              <w:t>) in the object is not applicable for the arguments(</w:t>
            </w:r>
            <w:proofErr w:type="gramStart"/>
            <w:r w:rsidRPr="00261D4D">
              <w:rPr>
                <w:sz w:val="24"/>
                <w:szCs w:val="24"/>
              </w:rPr>
              <w:t>integer[</w:t>
            </w:r>
            <w:proofErr w:type="gramEnd"/>
            <w:r w:rsidRPr="00261D4D">
              <w:rPr>
                <w:sz w:val="24"/>
                <w:szCs w:val="24"/>
              </w:rPr>
              <w:t>])</w:t>
            </w:r>
          </w:p>
        </w:tc>
        <w:tc>
          <w:tcPr>
            <w:tcW w:w="3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3"/>
                <w:numId w:val="74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Declare Array instead of array.</w:t>
            </w:r>
          </w:p>
        </w:tc>
      </w:tr>
    </w:tbl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lastRenderedPageBreak/>
        <w:t>IMPORTANT POINTS:</w:t>
      </w:r>
    </w:p>
    <w:p w:rsidR="008309F1" w:rsidRPr="008309F1" w:rsidRDefault="008309F1" w:rsidP="008309F1">
      <w:pPr>
        <w:pStyle w:val="ListParagraph"/>
        <w:numPr>
          <w:ilvl w:val="0"/>
          <w:numId w:val="87"/>
        </w:numPr>
        <w:spacing w:line="360" w:lineRule="auto"/>
        <w:rPr>
          <w:sz w:val="24"/>
          <w:szCs w:val="24"/>
          <w:lang w:val="en-IN"/>
        </w:rPr>
      </w:pPr>
      <w:r w:rsidRPr="008309F1">
        <w:rPr>
          <w:sz w:val="24"/>
          <w:szCs w:val="24"/>
          <w:lang w:val="en-IN"/>
        </w:rPr>
        <w:t>Prints student information at the start.</w:t>
      </w:r>
    </w:p>
    <w:p w:rsidR="008309F1" w:rsidRPr="008309F1" w:rsidRDefault="008309F1" w:rsidP="008309F1">
      <w:pPr>
        <w:pStyle w:val="ListParagraph"/>
        <w:numPr>
          <w:ilvl w:val="0"/>
          <w:numId w:val="87"/>
        </w:numPr>
        <w:spacing w:line="360" w:lineRule="auto"/>
        <w:rPr>
          <w:sz w:val="24"/>
          <w:szCs w:val="24"/>
          <w:lang w:val="en-IN"/>
        </w:rPr>
      </w:pPr>
      <w:r w:rsidRPr="008309F1">
        <w:rPr>
          <w:sz w:val="24"/>
          <w:szCs w:val="24"/>
          <w:lang w:val="en-IN"/>
        </w:rPr>
        <w:t>Declares and displays an original Integer array.</w:t>
      </w:r>
    </w:p>
    <w:p w:rsidR="008309F1" w:rsidRPr="008309F1" w:rsidRDefault="008309F1" w:rsidP="008309F1">
      <w:pPr>
        <w:pStyle w:val="ListParagraph"/>
        <w:numPr>
          <w:ilvl w:val="0"/>
          <w:numId w:val="87"/>
        </w:numPr>
        <w:spacing w:line="360" w:lineRule="auto"/>
        <w:rPr>
          <w:sz w:val="24"/>
          <w:szCs w:val="24"/>
          <w:lang w:val="en-IN"/>
        </w:rPr>
      </w:pPr>
      <w:r w:rsidRPr="008309F1">
        <w:rPr>
          <w:sz w:val="24"/>
          <w:szCs w:val="24"/>
          <w:lang w:val="en-IN"/>
        </w:rPr>
        <w:t xml:space="preserve">Sorts the Integer array using </w:t>
      </w:r>
      <w:proofErr w:type="spellStart"/>
      <w:r w:rsidRPr="008309F1">
        <w:rPr>
          <w:sz w:val="24"/>
          <w:szCs w:val="24"/>
          <w:lang w:val="en-IN"/>
        </w:rPr>
        <w:t>Arrays.sort</w:t>
      </w:r>
      <w:proofErr w:type="spellEnd"/>
      <w:r w:rsidRPr="008309F1">
        <w:rPr>
          <w:sz w:val="24"/>
          <w:szCs w:val="24"/>
          <w:lang w:val="en-IN"/>
        </w:rPr>
        <w:t>().</w:t>
      </w:r>
    </w:p>
    <w:p w:rsidR="008309F1" w:rsidRPr="008309F1" w:rsidRDefault="008309F1" w:rsidP="008309F1">
      <w:pPr>
        <w:pStyle w:val="ListParagraph"/>
        <w:numPr>
          <w:ilvl w:val="0"/>
          <w:numId w:val="87"/>
        </w:numPr>
        <w:spacing w:line="360" w:lineRule="auto"/>
        <w:rPr>
          <w:sz w:val="24"/>
          <w:szCs w:val="24"/>
          <w:lang w:val="en-IN"/>
        </w:rPr>
      </w:pPr>
      <w:r w:rsidRPr="008309F1">
        <w:rPr>
          <w:sz w:val="24"/>
          <w:szCs w:val="24"/>
          <w:lang w:val="en-IN"/>
        </w:rPr>
        <w:t>Declares and displays a String array of fruits.</w:t>
      </w:r>
    </w:p>
    <w:p w:rsidR="008309F1" w:rsidRPr="008309F1" w:rsidRDefault="008309F1" w:rsidP="008309F1">
      <w:pPr>
        <w:pStyle w:val="ListParagraph"/>
        <w:numPr>
          <w:ilvl w:val="0"/>
          <w:numId w:val="87"/>
        </w:numPr>
        <w:spacing w:line="360" w:lineRule="auto"/>
        <w:rPr>
          <w:sz w:val="24"/>
          <w:szCs w:val="24"/>
          <w:lang w:val="en-IN"/>
        </w:rPr>
      </w:pPr>
      <w:r w:rsidRPr="008309F1">
        <w:rPr>
          <w:sz w:val="24"/>
          <w:szCs w:val="24"/>
          <w:lang w:val="en-IN"/>
        </w:rPr>
        <w:t>Sorts the String array alphabetically.</w:t>
      </w:r>
    </w:p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PROGRAM-4:</w:t>
      </w:r>
    </w:p>
    <w:p w:rsidR="00C1519E" w:rsidRPr="00261D4D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8309F1">
      <w:pPr>
        <w:spacing w:line="360" w:lineRule="auto"/>
        <w:rPr>
          <w:sz w:val="24"/>
          <w:szCs w:val="24"/>
        </w:rPr>
      </w:pPr>
      <w:r w:rsidRPr="00261D4D">
        <w:rPr>
          <w:b/>
          <w:bCs/>
          <w:sz w:val="24"/>
          <w:szCs w:val="24"/>
          <w:u w:val="single"/>
        </w:rPr>
        <w:t xml:space="preserve">AIM: </w:t>
      </w:r>
      <w:r w:rsidRPr="00261D4D">
        <w:rPr>
          <w:sz w:val="24"/>
          <w:szCs w:val="24"/>
        </w:rPr>
        <w:t>Implement a java program using the below Array list method.</w:t>
      </w:r>
    </w:p>
    <w:p w:rsidR="00261D4D" w:rsidRPr="00261D4D" w:rsidRDefault="00261D4D" w:rsidP="008309F1">
      <w:pPr>
        <w:numPr>
          <w:ilvl w:val="0"/>
          <w:numId w:val="76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Insert an element at particular index in the array list.</w:t>
      </w:r>
    </w:p>
    <w:p w:rsidR="00261D4D" w:rsidRPr="00261D4D" w:rsidRDefault="00261D4D" w:rsidP="008309F1">
      <w:pPr>
        <w:numPr>
          <w:ilvl w:val="0"/>
          <w:numId w:val="76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Modify an element in the array list.</w:t>
      </w:r>
    </w:p>
    <w:p w:rsidR="00261D4D" w:rsidRPr="00261D4D" w:rsidRDefault="00261D4D" w:rsidP="008309F1">
      <w:pPr>
        <w:numPr>
          <w:ilvl w:val="0"/>
          <w:numId w:val="76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Access an element from the array list.</w:t>
      </w:r>
    </w:p>
    <w:p w:rsidR="00261D4D" w:rsidRPr="00261D4D" w:rsidRDefault="00261D4D" w:rsidP="008309F1">
      <w:pPr>
        <w:numPr>
          <w:ilvl w:val="0"/>
          <w:numId w:val="76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Remove an element from the Array list.</w:t>
      </w:r>
    </w:p>
    <w:p w:rsidR="00261D4D" w:rsidRDefault="00261D4D" w:rsidP="008309F1">
      <w:pPr>
        <w:numPr>
          <w:ilvl w:val="0"/>
          <w:numId w:val="76"/>
        </w:numPr>
        <w:spacing w:line="360" w:lineRule="auto"/>
        <w:rPr>
          <w:sz w:val="24"/>
          <w:szCs w:val="24"/>
        </w:rPr>
      </w:pPr>
      <w:r w:rsidRPr="00261D4D">
        <w:rPr>
          <w:sz w:val="24"/>
          <w:szCs w:val="24"/>
        </w:rPr>
        <w:t>Clear the elements from the array list.</w:t>
      </w:r>
    </w:p>
    <w:p w:rsidR="00C1519E" w:rsidRDefault="00C1519E" w:rsidP="008309F1">
      <w:pPr>
        <w:spacing w:line="360" w:lineRule="auto"/>
        <w:rPr>
          <w:b/>
          <w:bCs/>
          <w:sz w:val="24"/>
          <w:szCs w:val="24"/>
          <w:u w:val="single"/>
        </w:rPr>
      </w:pPr>
    </w:p>
    <w:p w:rsidR="008309F1" w:rsidRDefault="008309F1" w:rsidP="008309F1">
      <w:pPr>
        <w:spacing w:line="360" w:lineRule="auto"/>
        <w:rPr>
          <w:b/>
          <w:bCs/>
          <w:sz w:val="24"/>
          <w:szCs w:val="24"/>
          <w:u w:val="single"/>
        </w:rPr>
      </w:pPr>
      <w:r w:rsidRPr="008309F1">
        <w:rPr>
          <w:b/>
          <w:bCs/>
          <w:sz w:val="24"/>
          <w:szCs w:val="24"/>
          <w:u w:val="single"/>
        </w:rPr>
        <w:t>CLASS DIAGRAM:</w:t>
      </w:r>
    </w:p>
    <w:p w:rsidR="00C1519E" w:rsidRPr="008309F1" w:rsidRDefault="00C1519E" w:rsidP="008309F1">
      <w:pPr>
        <w:spacing w:line="360" w:lineRule="auto"/>
        <w:rPr>
          <w:b/>
          <w:bCs/>
          <w:sz w:val="24"/>
          <w:szCs w:val="24"/>
          <w:u w:val="single"/>
        </w:rPr>
      </w:pPr>
    </w:p>
    <w:tbl>
      <w:tblPr>
        <w:tblStyle w:val="TableGrid"/>
        <w:tblW w:w="0" w:type="auto"/>
        <w:tblInd w:w="3056" w:type="dxa"/>
        <w:tblLook w:val="04A0" w:firstRow="1" w:lastRow="0" w:firstColumn="1" w:lastColumn="0" w:noHBand="0" w:noVBand="1"/>
      </w:tblPr>
      <w:tblGrid>
        <w:gridCol w:w="2902"/>
      </w:tblGrid>
      <w:tr w:rsidR="008309F1" w:rsidRPr="00261D4D" w:rsidTr="001B71E6">
        <w:trPr>
          <w:trHeight w:val="315"/>
        </w:trPr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09F1" w:rsidRPr="00261D4D" w:rsidRDefault="008309F1" w:rsidP="001B71E6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261D4D">
              <w:rPr>
                <w:b/>
                <w:bCs/>
                <w:sz w:val="24"/>
                <w:szCs w:val="24"/>
                <w:u w:val="single"/>
              </w:rPr>
              <w:t>ArrayListExamaple</w:t>
            </w:r>
            <w:proofErr w:type="spellEnd"/>
          </w:p>
        </w:tc>
      </w:tr>
      <w:tr w:rsidR="008309F1" w:rsidRPr="00261D4D" w:rsidTr="001B71E6">
        <w:trPr>
          <w:trHeight w:val="617"/>
        </w:trPr>
        <w:tc>
          <w:tcPr>
            <w:tcW w:w="2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09F1" w:rsidRPr="00261D4D" w:rsidRDefault="008309F1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+f</w:t>
            </w:r>
            <w:r w:rsidRPr="008309F1">
              <w:rPr>
                <w:sz w:val="24"/>
                <w:szCs w:val="24"/>
              </w:rPr>
              <w:t>lowers</w:t>
            </w:r>
            <w:r w:rsidRPr="00261D4D">
              <w:rPr>
                <w:sz w:val="24"/>
                <w:szCs w:val="24"/>
              </w:rPr>
              <w:t xml:space="preserve">: </w:t>
            </w:r>
            <w:proofErr w:type="spellStart"/>
            <w:r w:rsidRPr="00261D4D">
              <w:rPr>
                <w:sz w:val="24"/>
                <w:szCs w:val="24"/>
              </w:rPr>
              <w:t>ArrayList</w:t>
            </w:r>
            <w:proofErr w:type="spellEnd"/>
            <w:r w:rsidRPr="00261D4D">
              <w:rPr>
                <w:sz w:val="24"/>
                <w:szCs w:val="24"/>
              </w:rPr>
              <w:t>&lt;String&gt;</w:t>
            </w:r>
          </w:p>
          <w:p w:rsidR="008309F1" w:rsidRPr="00261D4D" w:rsidRDefault="008309F1" w:rsidP="001B71E6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main(</w:t>
            </w:r>
            <w:proofErr w:type="spellStart"/>
            <w:proofErr w:type="gramEnd"/>
            <w:r w:rsidRPr="00261D4D">
              <w:rPr>
                <w:sz w:val="24"/>
                <w:szCs w:val="24"/>
              </w:rPr>
              <w:t>args</w:t>
            </w:r>
            <w:proofErr w:type="spellEnd"/>
            <w:r w:rsidRPr="00261D4D">
              <w:rPr>
                <w:sz w:val="24"/>
                <w:szCs w:val="24"/>
              </w:rPr>
              <w:t xml:space="preserve">: </w:t>
            </w:r>
            <w:proofErr w:type="gramStart"/>
            <w:r w:rsidRPr="00261D4D">
              <w:rPr>
                <w:sz w:val="24"/>
                <w:szCs w:val="24"/>
              </w:rPr>
              <w:t>String[</w:t>
            </w:r>
            <w:proofErr w:type="gramEnd"/>
            <w:r w:rsidRPr="00261D4D">
              <w:rPr>
                <w:sz w:val="24"/>
                <w:szCs w:val="24"/>
              </w:rPr>
              <w:t>]): void</w:t>
            </w:r>
          </w:p>
        </w:tc>
      </w:tr>
    </w:tbl>
    <w:p w:rsidR="008309F1" w:rsidRPr="008309F1" w:rsidRDefault="008309F1" w:rsidP="008309F1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lang w:val="en-IN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411C8A7" wp14:editId="694B9265">
                <wp:simplePos x="0" y="0"/>
                <wp:positionH relativeFrom="column">
                  <wp:posOffset>2805431</wp:posOffset>
                </wp:positionH>
                <wp:positionV relativeFrom="paragraph">
                  <wp:posOffset>-2540</wp:posOffset>
                </wp:positionV>
                <wp:extent cx="45719" cy="514350"/>
                <wp:effectExtent l="38100" t="0" r="50165" b="57150"/>
                <wp:wrapNone/>
                <wp:docPr id="196472847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ADDE3A" id="Straight Arrow Connector 60" o:spid="_x0000_s1026" type="#_x0000_t32" style="position:absolute;margin-left:220.9pt;margin-top:-.2pt;width:3.6pt;height:40.5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</w:p>
    <w:p w:rsidR="008309F1" w:rsidRPr="008309F1" w:rsidRDefault="008309F1" w:rsidP="008309F1">
      <w:pPr>
        <w:pStyle w:val="ListParagraph"/>
        <w:spacing w:line="360" w:lineRule="auto"/>
        <w:rPr>
          <w:b/>
          <w:bCs/>
          <w:sz w:val="24"/>
          <w:szCs w:val="24"/>
          <w:u w:val="single"/>
        </w:rPr>
      </w:pPr>
    </w:p>
    <w:tbl>
      <w:tblPr>
        <w:tblStyle w:val="TableGrid"/>
        <w:tblW w:w="0" w:type="auto"/>
        <w:tblInd w:w="2708" w:type="dxa"/>
        <w:tblLook w:val="04A0" w:firstRow="1" w:lastRow="0" w:firstColumn="1" w:lastColumn="0" w:noHBand="0" w:noVBand="1"/>
      </w:tblPr>
      <w:tblGrid>
        <w:gridCol w:w="3602"/>
      </w:tblGrid>
      <w:tr w:rsidR="008309F1" w:rsidRPr="00261D4D" w:rsidTr="001B71E6">
        <w:trPr>
          <w:trHeight w:val="315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09F1" w:rsidRPr="00261D4D" w:rsidRDefault="008309F1" w:rsidP="001B71E6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261D4D">
              <w:rPr>
                <w:b/>
                <w:bCs/>
                <w:sz w:val="24"/>
                <w:szCs w:val="24"/>
                <w:u w:val="single"/>
              </w:rPr>
              <w:t>ArrayList</w:t>
            </w:r>
            <w:proofErr w:type="spellEnd"/>
            <w:r w:rsidRPr="00261D4D">
              <w:rPr>
                <w:b/>
                <w:bCs/>
                <w:sz w:val="24"/>
                <w:szCs w:val="24"/>
                <w:u w:val="single"/>
              </w:rPr>
              <w:t>&lt;T&gt;</w:t>
            </w:r>
          </w:p>
        </w:tc>
      </w:tr>
      <w:tr w:rsidR="008309F1" w:rsidRPr="00261D4D" w:rsidTr="001B71E6">
        <w:trPr>
          <w:trHeight w:val="617"/>
        </w:trPr>
        <w:tc>
          <w:tcPr>
            <w:tcW w:w="3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09F1" w:rsidRPr="00261D4D" w:rsidRDefault="008309F1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add(</w:t>
            </w:r>
            <w:proofErr w:type="gramEnd"/>
            <w:r w:rsidRPr="00261D4D">
              <w:rPr>
                <w:sz w:val="24"/>
                <w:szCs w:val="24"/>
              </w:rPr>
              <w:t>E e): Boolean</w:t>
            </w:r>
          </w:p>
          <w:p w:rsidR="008309F1" w:rsidRPr="00261D4D" w:rsidRDefault="008309F1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add(</w:t>
            </w:r>
            <w:proofErr w:type="gramEnd"/>
            <w:r w:rsidRPr="00261D4D">
              <w:rPr>
                <w:sz w:val="24"/>
                <w:szCs w:val="24"/>
              </w:rPr>
              <w:t>int index, E element): void</w:t>
            </w:r>
          </w:p>
          <w:p w:rsidR="008309F1" w:rsidRPr="00261D4D" w:rsidRDefault="008309F1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set(</w:t>
            </w:r>
            <w:proofErr w:type="gramEnd"/>
            <w:r w:rsidRPr="00261D4D">
              <w:rPr>
                <w:sz w:val="24"/>
                <w:szCs w:val="24"/>
              </w:rPr>
              <w:t>int index, E element): E</w:t>
            </w:r>
          </w:p>
          <w:p w:rsidR="008309F1" w:rsidRPr="00261D4D" w:rsidRDefault="008309F1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get(</w:t>
            </w:r>
            <w:proofErr w:type="gramEnd"/>
            <w:r w:rsidRPr="00261D4D">
              <w:rPr>
                <w:sz w:val="24"/>
                <w:szCs w:val="24"/>
              </w:rPr>
              <w:t>int index): E</w:t>
            </w:r>
          </w:p>
          <w:p w:rsidR="008309F1" w:rsidRPr="00261D4D" w:rsidRDefault="008309F1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remove(</w:t>
            </w:r>
            <w:proofErr w:type="gramEnd"/>
            <w:r w:rsidRPr="00261D4D">
              <w:rPr>
                <w:sz w:val="24"/>
                <w:szCs w:val="24"/>
              </w:rPr>
              <w:t>int index): E</w:t>
            </w:r>
          </w:p>
          <w:p w:rsidR="008309F1" w:rsidRPr="00261D4D" w:rsidRDefault="008309F1" w:rsidP="001B71E6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+</w:t>
            </w:r>
            <w:proofErr w:type="gramStart"/>
            <w:r w:rsidRPr="00261D4D">
              <w:rPr>
                <w:sz w:val="24"/>
                <w:szCs w:val="24"/>
              </w:rPr>
              <w:t>clear(</w:t>
            </w:r>
            <w:proofErr w:type="gramEnd"/>
            <w:r w:rsidRPr="00261D4D">
              <w:rPr>
                <w:sz w:val="24"/>
                <w:szCs w:val="24"/>
              </w:rPr>
              <w:t>): void</w:t>
            </w:r>
          </w:p>
        </w:tc>
      </w:tr>
    </w:tbl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C1519E" w:rsidRDefault="00C1519E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lastRenderedPageBreak/>
        <w:t>CODE:</w:t>
      </w:r>
    </w:p>
    <w:p w:rsidR="00E24B39" w:rsidRDefault="008309F1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8309F1">
        <w:rPr>
          <w:b/>
          <w:bCs/>
          <w:sz w:val="24"/>
          <w:szCs w:val="24"/>
          <w:u w:val="single"/>
        </w:rPr>
        <w:drawing>
          <wp:inline distT="0" distB="0" distL="0" distR="0" wp14:anchorId="734FE6E7" wp14:editId="188E9977">
            <wp:extent cx="4122871" cy="2908300"/>
            <wp:effectExtent l="0" t="0" r="0" b="6350"/>
            <wp:docPr id="46927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777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9765" cy="29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OUTPUT:</w:t>
      </w:r>
    </w:p>
    <w:p w:rsidR="00261D4D" w:rsidRPr="00261D4D" w:rsidRDefault="008309F1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8309F1">
        <w:rPr>
          <w:b/>
          <w:bCs/>
          <w:sz w:val="24"/>
          <w:szCs w:val="24"/>
          <w:u w:val="single"/>
        </w:rPr>
        <w:drawing>
          <wp:inline distT="0" distB="0" distL="0" distR="0" wp14:anchorId="53FA7C95" wp14:editId="555B46C3">
            <wp:extent cx="2927350" cy="1634016"/>
            <wp:effectExtent l="0" t="0" r="6350" b="4445"/>
            <wp:docPr id="164359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972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6998" cy="163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ERRORS: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8"/>
        <w:gridCol w:w="4238"/>
      </w:tblGrid>
      <w:tr w:rsidR="00261D4D" w:rsidRPr="00261D4D" w:rsidTr="00261D4D">
        <w:trPr>
          <w:trHeight w:val="374"/>
        </w:trPr>
        <w:tc>
          <w:tcPr>
            <w:tcW w:w="4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Error</w:t>
            </w:r>
          </w:p>
        </w:tc>
        <w:tc>
          <w:tcPr>
            <w:tcW w:w="4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spacing w:line="360" w:lineRule="auto"/>
              <w:rPr>
                <w:b/>
                <w:bCs/>
                <w:sz w:val="24"/>
                <w:szCs w:val="24"/>
                <w:u w:val="single"/>
              </w:rPr>
            </w:pPr>
            <w:r w:rsidRPr="00261D4D">
              <w:rPr>
                <w:b/>
                <w:bCs/>
                <w:sz w:val="24"/>
                <w:szCs w:val="24"/>
                <w:u w:val="single"/>
              </w:rPr>
              <w:t>Code Rectification</w:t>
            </w:r>
          </w:p>
        </w:tc>
      </w:tr>
      <w:tr w:rsidR="00261D4D" w:rsidRPr="00261D4D" w:rsidTr="00261D4D">
        <w:trPr>
          <w:trHeight w:val="1053"/>
        </w:trPr>
        <w:tc>
          <w:tcPr>
            <w:tcW w:w="4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0"/>
                <w:numId w:val="77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1. Array list not defined</w:t>
            </w:r>
          </w:p>
          <w:p w:rsidR="00261D4D" w:rsidRPr="00261D4D" w:rsidRDefault="00261D4D" w:rsidP="00261D4D">
            <w:pPr>
              <w:numPr>
                <w:ilvl w:val="0"/>
                <w:numId w:val="77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2. Exception </w:t>
            </w:r>
            <w:proofErr w:type="spellStart"/>
            <w:proofErr w:type="gramStart"/>
            <w:r w:rsidRPr="00261D4D">
              <w:rPr>
                <w:sz w:val="24"/>
                <w:szCs w:val="24"/>
              </w:rPr>
              <w:t>main.java.lang</w:t>
            </w:r>
            <w:proofErr w:type="gramEnd"/>
            <w:r w:rsidRPr="00261D4D">
              <w:rPr>
                <w:sz w:val="24"/>
                <w:szCs w:val="24"/>
              </w:rPr>
              <w:t>.error</w:t>
            </w:r>
            <w:proofErr w:type="spellEnd"/>
            <w:r w:rsidRPr="00261D4D">
              <w:rPr>
                <w:sz w:val="24"/>
                <w:szCs w:val="24"/>
              </w:rPr>
              <w:t>;</w:t>
            </w:r>
          </w:p>
        </w:tc>
        <w:tc>
          <w:tcPr>
            <w:tcW w:w="4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1D4D" w:rsidRPr="00261D4D" w:rsidRDefault="00261D4D" w:rsidP="00261D4D">
            <w:pPr>
              <w:numPr>
                <w:ilvl w:val="3"/>
                <w:numId w:val="77"/>
              </w:num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>Define the array list class.</w:t>
            </w:r>
          </w:p>
          <w:p w:rsidR="00261D4D" w:rsidRPr="00261D4D" w:rsidRDefault="00261D4D" w:rsidP="00261D4D">
            <w:pPr>
              <w:spacing w:line="360" w:lineRule="auto"/>
              <w:rPr>
                <w:sz w:val="24"/>
                <w:szCs w:val="24"/>
              </w:rPr>
            </w:pPr>
            <w:r w:rsidRPr="00261D4D">
              <w:rPr>
                <w:sz w:val="24"/>
                <w:szCs w:val="24"/>
              </w:rPr>
              <w:t xml:space="preserve">2.  </w:t>
            </w:r>
            <w:proofErr w:type="gramStart"/>
            <w:r w:rsidRPr="00261D4D">
              <w:rPr>
                <w:sz w:val="24"/>
                <w:szCs w:val="24"/>
              </w:rPr>
              <w:t>Insert(</w:t>
            </w:r>
            <w:proofErr w:type="gramEnd"/>
            <w:r w:rsidRPr="00261D4D">
              <w:rPr>
                <w:sz w:val="24"/>
                <w:szCs w:val="24"/>
              </w:rPr>
              <w:t>) to computer class instance creation expression.</w:t>
            </w:r>
          </w:p>
        </w:tc>
      </w:tr>
    </w:tbl>
    <w:p w:rsidR="00E24B39" w:rsidRDefault="00E24B39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  <w:r w:rsidRPr="00261D4D">
        <w:rPr>
          <w:b/>
          <w:bCs/>
          <w:sz w:val="24"/>
          <w:szCs w:val="24"/>
          <w:u w:val="single"/>
        </w:rPr>
        <w:t>IMPORTANT POINTS:</w:t>
      </w:r>
    </w:p>
    <w:p w:rsidR="00E24B39" w:rsidRPr="00E24B39" w:rsidRDefault="00E24B39" w:rsidP="00E24B39">
      <w:pPr>
        <w:pStyle w:val="ListParagraph"/>
        <w:numPr>
          <w:ilvl w:val="0"/>
          <w:numId w:val="88"/>
        </w:numPr>
        <w:spacing w:line="360" w:lineRule="auto"/>
        <w:rPr>
          <w:sz w:val="24"/>
          <w:szCs w:val="24"/>
          <w:lang w:val="en-IN"/>
        </w:rPr>
      </w:pPr>
      <w:r w:rsidRPr="00E24B39">
        <w:rPr>
          <w:sz w:val="24"/>
          <w:szCs w:val="24"/>
          <w:lang w:val="en-IN"/>
        </w:rPr>
        <w:t>Prints student info at the beginning.</w:t>
      </w:r>
    </w:p>
    <w:p w:rsidR="00E24B39" w:rsidRPr="00E24B39" w:rsidRDefault="00E24B39" w:rsidP="00E24B39">
      <w:pPr>
        <w:pStyle w:val="ListParagraph"/>
        <w:numPr>
          <w:ilvl w:val="0"/>
          <w:numId w:val="88"/>
        </w:numPr>
        <w:spacing w:line="360" w:lineRule="auto"/>
        <w:rPr>
          <w:sz w:val="24"/>
          <w:szCs w:val="24"/>
          <w:lang w:val="en-IN"/>
        </w:rPr>
      </w:pPr>
      <w:r w:rsidRPr="00E24B39">
        <w:rPr>
          <w:sz w:val="24"/>
          <w:szCs w:val="24"/>
          <w:lang w:val="en-IN"/>
        </w:rPr>
        <w:t xml:space="preserve">Creates an </w:t>
      </w:r>
      <w:proofErr w:type="spellStart"/>
      <w:r w:rsidRPr="00E24B39">
        <w:rPr>
          <w:sz w:val="24"/>
          <w:szCs w:val="24"/>
          <w:lang w:val="en-IN"/>
        </w:rPr>
        <w:t>ArrayList</w:t>
      </w:r>
      <w:proofErr w:type="spellEnd"/>
      <w:r w:rsidRPr="00E24B39">
        <w:rPr>
          <w:sz w:val="24"/>
          <w:szCs w:val="24"/>
          <w:lang w:val="en-IN"/>
        </w:rPr>
        <w:t xml:space="preserve"> of type String named flowers.</w:t>
      </w:r>
    </w:p>
    <w:p w:rsidR="00E24B39" w:rsidRPr="00E24B39" w:rsidRDefault="00E24B39" w:rsidP="00E24B39">
      <w:pPr>
        <w:pStyle w:val="ListParagraph"/>
        <w:numPr>
          <w:ilvl w:val="0"/>
          <w:numId w:val="88"/>
        </w:numPr>
        <w:spacing w:line="360" w:lineRule="auto"/>
        <w:rPr>
          <w:sz w:val="24"/>
          <w:szCs w:val="24"/>
          <w:lang w:val="en-IN"/>
        </w:rPr>
      </w:pPr>
      <w:r w:rsidRPr="00E24B39">
        <w:rPr>
          <w:sz w:val="24"/>
          <w:szCs w:val="24"/>
          <w:lang w:val="en-IN"/>
        </w:rPr>
        <w:t>Adds elements "</w:t>
      </w:r>
      <w:proofErr w:type="spellStart"/>
      <w:r w:rsidRPr="00E24B39">
        <w:rPr>
          <w:sz w:val="24"/>
          <w:szCs w:val="24"/>
          <w:lang w:val="en-IN"/>
        </w:rPr>
        <w:t>lilly</w:t>
      </w:r>
      <w:proofErr w:type="spellEnd"/>
      <w:r w:rsidRPr="00E24B39">
        <w:rPr>
          <w:sz w:val="24"/>
          <w:szCs w:val="24"/>
          <w:lang w:val="en-IN"/>
        </w:rPr>
        <w:t xml:space="preserve">", "rose", and "sunflower" using </w:t>
      </w:r>
      <w:proofErr w:type="gramStart"/>
      <w:r w:rsidRPr="00E24B39">
        <w:rPr>
          <w:sz w:val="24"/>
          <w:szCs w:val="24"/>
          <w:lang w:val="en-IN"/>
        </w:rPr>
        <w:t>add(</w:t>
      </w:r>
      <w:proofErr w:type="gramEnd"/>
      <w:r w:rsidRPr="00E24B39">
        <w:rPr>
          <w:sz w:val="24"/>
          <w:szCs w:val="24"/>
          <w:lang w:val="en-IN"/>
        </w:rPr>
        <w:t>).</w:t>
      </w:r>
    </w:p>
    <w:p w:rsidR="00E24B39" w:rsidRPr="00E24B39" w:rsidRDefault="00E24B39" w:rsidP="00E24B39">
      <w:pPr>
        <w:pStyle w:val="ListParagraph"/>
        <w:numPr>
          <w:ilvl w:val="0"/>
          <w:numId w:val="88"/>
        </w:numPr>
        <w:spacing w:line="360" w:lineRule="auto"/>
        <w:rPr>
          <w:sz w:val="24"/>
          <w:szCs w:val="24"/>
          <w:lang w:val="en-IN"/>
        </w:rPr>
      </w:pPr>
      <w:r w:rsidRPr="00E24B39">
        <w:rPr>
          <w:sz w:val="24"/>
          <w:szCs w:val="24"/>
          <w:lang w:val="en-IN"/>
        </w:rPr>
        <w:t>Inserts "</w:t>
      </w:r>
      <w:proofErr w:type="spellStart"/>
      <w:r w:rsidRPr="00E24B39">
        <w:rPr>
          <w:sz w:val="24"/>
          <w:szCs w:val="24"/>
          <w:lang w:val="en-IN"/>
        </w:rPr>
        <w:t>thulip</w:t>
      </w:r>
      <w:proofErr w:type="spellEnd"/>
      <w:r w:rsidRPr="00E24B39">
        <w:rPr>
          <w:sz w:val="24"/>
          <w:szCs w:val="24"/>
          <w:lang w:val="en-IN"/>
        </w:rPr>
        <w:t xml:space="preserve">" at index 1 using </w:t>
      </w:r>
      <w:proofErr w:type="gramStart"/>
      <w:r w:rsidRPr="00E24B39">
        <w:rPr>
          <w:sz w:val="24"/>
          <w:szCs w:val="24"/>
          <w:lang w:val="en-IN"/>
        </w:rPr>
        <w:t>add(</w:t>
      </w:r>
      <w:proofErr w:type="gramEnd"/>
      <w:r w:rsidRPr="00E24B39">
        <w:rPr>
          <w:sz w:val="24"/>
          <w:szCs w:val="24"/>
          <w:lang w:val="en-IN"/>
        </w:rPr>
        <w:t>index, element).</w:t>
      </w:r>
    </w:p>
    <w:p w:rsidR="00E24B39" w:rsidRPr="00E24B39" w:rsidRDefault="00E24B39" w:rsidP="00E24B39">
      <w:pPr>
        <w:pStyle w:val="ListParagraph"/>
        <w:numPr>
          <w:ilvl w:val="0"/>
          <w:numId w:val="88"/>
        </w:numPr>
        <w:spacing w:line="360" w:lineRule="auto"/>
        <w:rPr>
          <w:sz w:val="24"/>
          <w:szCs w:val="24"/>
          <w:lang w:val="en-IN"/>
        </w:rPr>
      </w:pPr>
      <w:r w:rsidRPr="00E24B39">
        <w:rPr>
          <w:sz w:val="24"/>
          <w:szCs w:val="24"/>
          <w:lang w:val="en-IN"/>
        </w:rPr>
        <w:t xml:space="preserve">Replaces element at index 2 with "lotus" using </w:t>
      </w:r>
      <w:proofErr w:type="gramStart"/>
      <w:r w:rsidRPr="00E24B39">
        <w:rPr>
          <w:sz w:val="24"/>
          <w:szCs w:val="24"/>
          <w:lang w:val="en-IN"/>
        </w:rPr>
        <w:t>set(</w:t>
      </w:r>
      <w:proofErr w:type="gramEnd"/>
      <w:r w:rsidRPr="00E24B39">
        <w:rPr>
          <w:sz w:val="24"/>
          <w:szCs w:val="24"/>
          <w:lang w:val="en-IN"/>
        </w:rPr>
        <w:t>).</w:t>
      </w:r>
    </w:p>
    <w:p w:rsidR="00E24B39" w:rsidRPr="00261D4D" w:rsidRDefault="00E24B39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261D4D" w:rsidRDefault="00261D4D" w:rsidP="00261D4D">
      <w:pPr>
        <w:spacing w:line="360" w:lineRule="auto"/>
        <w:rPr>
          <w:b/>
          <w:bCs/>
          <w:sz w:val="24"/>
          <w:szCs w:val="24"/>
          <w:u w:val="single"/>
        </w:rPr>
      </w:pPr>
    </w:p>
    <w:p w:rsidR="00261D4D" w:rsidRPr="0075752B" w:rsidRDefault="00261D4D" w:rsidP="0075752B">
      <w:pPr>
        <w:spacing w:line="360" w:lineRule="auto"/>
        <w:rPr>
          <w:b/>
          <w:bCs/>
          <w:sz w:val="24"/>
          <w:szCs w:val="24"/>
          <w:u w:val="single"/>
        </w:rPr>
      </w:pPr>
    </w:p>
    <w:sectPr w:rsidR="00261D4D" w:rsidRPr="0075752B" w:rsidSect="00404A3F">
      <w:headerReference w:type="default" r:id="rId80"/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D41DB" w:rsidRDefault="00CD41DB">
      <w:r>
        <w:separator/>
      </w:r>
    </w:p>
  </w:endnote>
  <w:endnote w:type="continuationSeparator" w:id="0">
    <w:p w:rsidR="00CD41DB" w:rsidRDefault="00CD41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D41DB" w:rsidRDefault="00CD41DB">
      <w:r>
        <w:separator/>
      </w:r>
    </w:p>
  </w:footnote>
  <w:footnote w:type="continuationSeparator" w:id="0">
    <w:p w:rsidR="00CD41DB" w:rsidRDefault="00CD41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ustomXmlDelRangeStart w:id="1" w:author="Author"/>
  <w:sdt>
    <w:sdtPr>
      <w:id w:val="-930198355"/>
      <w:docPartObj>
        <w:docPartGallery w:val="Page Numbers (Top of Page)"/>
        <w:docPartUnique/>
      </w:docPartObj>
    </w:sdtPr>
    <w:sdtEndPr>
      <w:rPr>
        <w:noProof/>
      </w:rPr>
    </w:sdtEndPr>
    <w:sdtContent>
      <w:customXmlDelRangeEnd w:id="1"/>
      <w:p w:rsidR="00037D7A" w:rsidDel="00C64F61" w:rsidRDefault="00000000">
        <w:pPr>
          <w:pStyle w:val="Header"/>
          <w:jc w:val="right"/>
          <w:rPr>
            <w:del w:id="2" w:author="Author"/>
          </w:rPr>
        </w:pPr>
        <w:del w:id="3" w:author="Author">
          <w:r w:rsidDel="00C64F61">
            <w:fldChar w:fldCharType="begin"/>
          </w:r>
          <w:r w:rsidDel="00C64F61">
            <w:delInstrText xml:space="preserve"> PAGE   \* MERGEFORMAT </w:delInstrText>
          </w:r>
          <w:r w:rsidDel="00C64F61">
            <w:fldChar w:fldCharType="separate"/>
          </w:r>
          <w:r w:rsidDel="00C64F61">
            <w:rPr>
              <w:noProof/>
            </w:rPr>
            <w:delText>2</w:delText>
          </w:r>
          <w:r w:rsidDel="00C64F61">
            <w:rPr>
              <w:noProof/>
            </w:rPr>
            <w:fldChar w:fldCharType="end"/>
          </w:r>
        </w:del>
      </w:p>
      <w:customXmlDelRangeStart w:id="4" w:author="Author"/>
    </w:sdtContent>
  </w:sdt>
  <w:customXmlDelRangeEnd w:id="4"/>
  <w:p w:rsidR="00037D7A" w:rsidRDefault="00037D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00559"/>
    <w:multiLevelType w:val="hybridMultilevel"/>
    <w:tmpl w:val="CD2A6C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73F39"/>
    <w:multiLevelType w:val="hybridMultilevel"/>
    <w:tmpl w:val="442CABE4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430ADA"/>
    <w:multiLevelType w:val="hybridMultilevel"/>
    <w:tmpl w:val="F97CD3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232448"/>
    <w:multiLevelType w:val="hybridMultilevel"/>
    <w:tmpl w:val="3098C2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3136A9"/>
    <w:multiLevelType w:val="multilevel"/>
    <w:tmpl w:val="9036113C"/>
    <w:lvl w:ilvl="0">
      <w:start w:val="1"/>
      <w:numFmt w:val="decimal"/>
      <w:lvlText w:val="%1."/>
      <w:lvlJc w:val="left"/>
      <w:pPr>
        <w:ind w:left="76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796" w:hanging="360"/>
      </w:pPr>
    </w:lvl>
    <w:lvl w:ilvl="2">
      <w:start w:val="1"/>
      <w:numFmt w:val="lowerRoman"/>
      <w:lvlText w:val="%3."/>
      <w:lvlJc w:val="right"/>
      <w:pPr>
        <w:ind w:left="1516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2956" w:hanging="360"/>
      </w:pPr>
    </w:lvl>
    <w:lvl w:ilvl="5">
      <w:start w:val="1"/>
      <w:numFmt w:val="lowerRoman"/>
      <w:lvlText w:val="%6."/>
      <w:lvlJc w:val="right"/>
      <w:pPr>
        <w:ind w:left="3676" w:hanging="180"/>
      </w:pPr>
    </w:lvl>
    <w:lvl w:ilvl="6">
      <w:start w:val="1"/>
      <w:numFmt w:val="decimal"/>
      <w:lvlText w:val="%7."/>
      <w:lvlJc w:val="left"/>
      <w:pPr>
        <w:ind w:left="4396" w:hanging="360"/>
      </w:pPr>
    </w:lvl>
    <w:lvl w:ilvl="7">
      <w:start w:val="1"/>
      <w:numFmt w:val="lowerLetter"/>
      <w:lvlText w:val="%8."/>
      <w:lvlJc w:val="left"/>
      <w:pPr>
        <w:ind w:left="5116" w:hanging="360"/>
      </w:pPr>
    </w:lvl>
    <w:lvl w:ilvl="8">
      <w:start w:val="1"/>
      <w:numFmt w:val="lowerRoman"/>
      <w:lvlText w:val="%9."/>
      <w:lvlJc w:val="right"/>
      <w:pPr>
        <w:ind w:left="5836" w:hanging="180"/>
      </w:pPr>
    </w:lvl>
  </w:abstractNum>
  <w:abstractNum w:abstractNumId="5" w15:restartNumberingAfterBreak="0">
    <w:nsid w:val="06883D7E"/>
    <w:multiLevelType w:val="hybridMultilevel"/>
    <w:tmpl w:val="79B4752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89A3A50"/>
    <w:multiLevelType w:val="hybridMultilevel"/>
    <w:tmpl w:val="93B4E0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1449AB"/>
    <w:multiLevelType w:val="hybridMultilevel"/>
    <w:tmpl w:val="ACFE2E4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A5F16D6"/>
    <w:multiLevelType w:val="multilevel"/>
    <w:tmpl w:val="198EB644"/>
    <w:lvl w:ilvl="0">
      <w:start w:val="1"/>
      <w:numFmt w:val="decimal"/>
      <w:lvlText w:val="%1."/>
      <w:lvlJc w:val="left"/>
      <w:pPr>
        <w:ind w:left="76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796" w:hanging="360"/>
      </w:pPr>
    </w:lvl>
    <w:lvl w:ilvl="2">
      <w:start w:val="1"/>
      <w:numFmt w:val="lowerRoman"/>
      <w:lvlText w:val="%3."/>
      <w:lvlJc w:val="right"/>
      <w:pPr>
        <w:ind w:left="1516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2956" w:hanging="360"/>
      </w:pPr>
    </w:lvl>
    <w:lvl w:ilvl="5">
      <w:start w:val="1"/>
      <w:numFmt w:val="lowerRoman"/>
      <w:lvlText w:val="%6."/>
      <w:lvlJc w:val="right"/>
      <w:pPr>
        <w:ind w:left="3676" w:hanging="180"/>
      </w:pPr>
    </w:lvl>
    <w:lvl w:ilvl="6">
      <w:start w:val="1"/>
      <w:numFmt w:val="decimal"/>
      <w:lvlText w:val="%7."/>
      <w:lvlJc w:val="left"/>
      <w:pPr>
        <w:ind w:left="4396" w:hanging="360"/>
      </w:pPr>
    </w:lvl>
    <w:lvl w:ilvl="7">
      <w:start w:val="1"/>
      <w:numFmt w:val="lowerLetter"/>
      <w:lvlText w:val="%8."/>
      <w:lvlJc w:val="left"/>
      <w:pPr>
        <w:ind w:left="5116" w:hanging="360"/>
      </w:pPr>
    </w:lvl>
    <w:lvl w:ilvl="8">
      <w:start w:val="1"/>
      <w:numFmt w:val="lowerRoman"/>
      <w:lvlText w:val="%9."/>
      <w:lvlJc w:val="right"/>
      <w:pPr>
        <w:ind w:left="5836" w:hanging="180"/>
      </w:pPr>
    </w:lvl>
  </w:abstractNum>
  <w:abstractNum w:abstractNumId="9" w15:restartNumberingAfterBreak="0">
    <w:nsid w:val="0AF509AF"/>
    <w:multiLevelType w:val="hybridMultilevel"/>
    <w:tmpl w:val="82DE25BE"/>
    <w:lvl w:ilvl="0" w:tplc="9B988A9C">
      <w:start w:val="1"/>
      <w:numFmt w:val="decimal"/>
      <w:lvlText w:val="%1."/>
      <w:lvlJc w:val="left"/>
      <w:pPr>
        <w:ind w:left="502" w:hanging="360"/>
      </w:pPr>
      <w:rPr>
        <w:rFonts w:ascii="Times New Roman" w:eastAsiaTheme="minorHAnsi" w:hAnsi="Times New Roman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F11942"/>
    <w:multiLevelType w:val="hybridMultilevel"/>
    <w:tmpl w:val="5D5051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0165BD"/>
    <w:multiLevelType w:val="hybridMultilevel"/>
    <w:tmpl w:val="F2621C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C86C5F"/>
    <w:multiLevelType w:val="hybridMultilevel"/>
    <w:tmpl w:val="F2621C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301F33"/>
    <w:multiLevelType w:val="hybridMultilevel"/>
    <w:tmpl w:val="20A82B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FF4167"/>
    <w:multiLevelType w:val="hybridMultilevel"/>
    <w:tmpl w:val="5C42CB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C34C730"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5DE25F9"/>
    <w:multiLevelType w:val="hybridMultilevel"/>
    <w:tmpl w:val="2B9E95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75D7B94"/>
    <w:multiLevelType w:val="hybridMultilevel"/>
    <w:tmpl w:val="473C389C"/>
    <w:lvl w:ilvl="0" w:tplc="9B988A9C">
      <w:start w:val="1"/>
      <w:numFmt w:val="decimal"/>
      <w:lvlText w:val="%1."/>
      <w:lvlJc w:val="left"/>
      <w:pPr>
        <w:ind w:left="502" w:hanging="360"/>
      </w:pPr>
      <w:rPr>
        <w:rFonts w:ascii="Times New Roman" w:eastAsiaTheme="minorHAnsi" w:hAnsi="Times New Roman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A436F9"/>
    <w:multiLevelType w:val="hybridMultilevel"/>
    <w:tmpl w:val="52725EF4"/>
    <w:lvl w:ilvl="0" w:tplc="9B988A9C">
      <w:start w:val="1"/>
      <w:numFmt w:val="decimal"/>
      <w:lvlText w:val="%1."/>
      <w:lvlJc w:val="left"/>
      <w:pPr>
        <w:ind w:left="502" w:hanging="360"/>
      </w:pPr>
      <w:rPr>
        <w:rFonts w:ascii="Times New Roman" w:eastAsiaTheme="minorHAnsi" w:hAnsi="Times New Roman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89C5912"/>
    <w:multiLevelType w:val="hybridMultilevel"/>
    <w:tmpl w:val="E1D8BFB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A20B47"/>
    <w:multiLevelType w:val="hybridMultilevel"/>
    <w:tmpl w:val="E5EABEA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1F912A28"/>
    <w:multiLevelType w:val="hybridMultilevel"/>
    <w:tmpl w:val="D7A0AA7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25CA673E"/>
    <w:multiLevelType w:val="hybridMultilevel"/>
    <w:tmpl w:val="080AB9EC"/>
    <w:lvl w:ilvl="0" w:tplc="1E22853A">
      <w:start w:val="1"/>
      <w:numFmt w:val="lowerLetter"/>
      <w:lvlText w:val="%1."/>
      <w:lvlJc w:val="left"/>
      <w:pPr>
        <w:ind w:left="720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6FD6B69"/>
    <w:multiLevelType w:val="hybridMultilevel"/>
    <w:tmpl w:val="48AC3B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721652F"/>
    <w:multiLevelType w:val="hybridMultilevel"/>
    <w:tmpl w:val="1F82101C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941204"/>
    <w:multiLevelType w:val="hybridMultilevel"/>
    <w:tmpl w:val="A5CAC4C0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B85C80"/>
    <w:multiLevelType w:val="hybridMultilevel"/>
    <w:tmpl w:val="AE4C068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2A5E15B8"/>
    <w:multiLevelType w:val="multilevel"/>
    <w:tmpl w:val="9036113C"/>
    <w:lvl w:ilvl="0">
      <w:start w:val="1"/>
      <w:numFmt w:val="decimal"/>
      <w:lvlText w:val="%1."/>
      <w:lvlJc w:val="left"/>
      <w:pPr>
        <w:ind w:left="76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796" w:hanging="360"/>
      </w:pPr>
    </w:lvl>
    <w:lvl w:ilvl="2">
      <w:start w:val="1"/>
      <w:numFmt w:val="lowerRoman"/>
      <w:lvlText w:val="%3."/>
      <w:lvlJc w:val="right"/>
      <w:pPr>
        <w:ind w:left="1516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2956" w:hanging="360"/>
      </w:pPr>
    </w:lvl>
    <w:lvl w:ilvl="5">
      <w:start w:val="1"/>
      <w:numFmt w:val="lowerRoman"/>
      <w:lvlText w:val="%6."/>
      <w:lvlJc w:val="right"/>
      <w:pPr>
        <w:ind w:left="3676" w:hanging="180"/>
      </w:pPr>
    </w:lvl>
    <w:lvl w:ilvl="6">
      <w:start w:val="1"/>
      <w:numFmt w:val="decimal"/>
      <w:lvlText w:val="%7."/>
      <w:lvlJc w:val="left"/>
      <w:pPr>
        <w:ind w:left="4396" w:hanging="360"/>
      </w:pPr>
    </w:lvl>
    <w:lvl w:ilvl="7">
      <w:start w:val="1"/>
      <w:numFmt w:val="lowerLetter"/>
      <w:lvlText w:val="%8."/>
      <w:lvlJc w:val="left"/>
      <w:pPr>
        <w:ind w:left="5116" w:hanging="360"/>
      </w:pPr>
    </w:lvl>
    <w:lvl w:ilvl="8">
      <w:start w:val="1"/>
      <w:numFmt w:val="lowerRoman"/>
      <w:lvlText w:val="%9."/>
      <w:lvlJc w:val="right"/>
      <w:pPr>
        <w:ind w:left="5836" w:hanging="180"/>
      </w:pPr>
    </w:lvl>
  </w:abstractNum>
  <w:abstractNum w:abstractNumId="27" w15:restartNumberingAfterBreak="0">
    <w:nsid w:val="2ADF609E"/>
    <w:multiLevelType w:val="hybridMultilevel"/>
    <w:tmpl w:val="AA783F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1F3D66"/>
    <w:multiLevelType w:val="hybridMultilevel"/>
    <w:tmpl w:val="5A5E45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E22057D"/>
    <w:multiLevelType w:val="hybridMultilevel"/>
    <w:tmpl w:val="EBC44B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D13326"/>
    <w:multiLevelType w:val="hybridMultilevel"/>
    <w:tmpl w:val="EC66BD56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12A4CAF"/>
    <w:multiLevelType w:val="hybridMultilevel"/>
    <w:tmpl w:val="180E58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52D3B50"/>
    <w:multiLevelType w:val="hybridMultilevel"/>
    <w:tmpl w:val="76C85B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61E4F69"/>
    <w:multiLevelType w:val="hybridMultilevel"/>
    <w:tmpl w:val="3D1E2F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6E228CF"/>
    <w:multiLevelType w:val="hybridMultilevel"/>
    <w:tmpl w:val="7A8270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78E0FA7"/>
    <w:multiLevelType w:val="hybridMultilevel"/>
    <w:tmpl w:val="730ACE4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385A0157"/>
    <w:multiLevelType w:val="hybridMultilevel"/>
    <w:tmpl w:val="3D1E2F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D2C0E4E"/>
    <w:multiLevelType w:val="hybridMultilevel"/>
    <w:tmpl w:val="FB5A3896"/>
    <w:lvl w:ilvl="0" w:tplc="9B988A9C">
      <w:start w:val="1"/>
      <w:numFmt w:val="decimal"/>
      <w:lvlText w:val="%1."/>
      <w:lvlJc w:val="left"/>
      <w:pPr>
        <w:ind w:left="502" w:hanging="360"/>
      </w:pPr>
      <w:rPr>
        <w:rFonts w:ascii="Times New Roman" w:eastAsiaTheme="minorHAnsi" w:hAnsi="Times New Roman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EC016B1"/>
    <w:multiLevelType w:val="multilevel"/>
    <w:tmpl w:val="198EB644"/>
    <w:lvl w:ilvl="0">
      <w:start w:val="1"/>
      <w:numFmt w:val="decimal"/>
      <w:lvlText w:val="%1."/>
      <w:lvlJc w:val="left"/>
      <w:pPr>
        <w:ind w:left="76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796" w:hanging="360"/>
      </w:pPr>
    </w:lvl>
    <w:lvl w:ilvl="2">
      <w:start w:val="1"/>
      <w:numFmt w:val="lowerRoman"/>
      <w:lvlText w:val="%3."/>
      <w:lvlJc w:val="right"/>
      <w:pPr>
        <w:ind w:left="1516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2956" w:hanging="360"/>
      </w:pPr>
    </w:lvl>
    <w:lvl w:ilvl="5">
      <w:start w:val="1"/>
      <w:numFmt w:val="lowerRoman"/>
      <w:lvlText w:val="%6."/>
      <w:lvlJc w:val="right"/>
      <w:pPr>
        <w:ind w:left="3676" w:hanging="180"/>
      </w:pPr>
    </w:lvl>
    <w:lvl w:ilvl="6">
      <w:start w:val="1"/>
      <w:numFmt w:val="decimal"/>
      <w:lvlText w:val="%7."/>
      <w:lvlJc w:val="left"/>
      <w:pPr>
        <w:ind w:left="4396" w:hanging="360"/>
      </w:pPr>
    </w:lvl>
    <w:lvl w:ilvl="7">
      <w:start w:val="1"/>
      <w:numFmt w:val="lowerLetter"/>
      <w:lvlText w:val="%8."/>
      <w:lvlJc w:val="left"/>
      <w:pPr>
        <w:ind w:left="5116" w:hanging="360"/>
      </w:pPr>
    </w:lvl>
    <w:lvl w:ilvl="8">
      <w:start w:val="1"/>
      <w:numFmt w:val="lowerRoman"/>
      <w:lvlText w:val="%9."/>
      <w:lvlJc w:val="right"/>
      <w:pPr>
        <w:ind w:left="5836" w:hanging="180"/>
      </w:pPr>
    </w:lvl>
  </w:abstractNum>
  <w:abstractNum w:abstractNumId="39" w15:restartNumberingAfterBreak="0">
    <w:nsid w:val="3FE62741"/>
    <w:multiLevelType w:val="hybridMultilevel"/>
    <w:tmpl w:val="CD2A6C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01E789F"/>
    <w:multiLevelType w:val="hybridMultilevel"/>
    <w:tmpl w:val="916ED2B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>
      <w:start w:val="1"/>
      <w:numFmt w:val="decimal"/>
      <w:lvlText w:val="%4."/>
      <w:lvlJc w:val="left"/>
      <w:pPr>
        <w:ind w:left="3600" w:hanging="360"/>
      </w:pPr>
    </w:lvl>
    <w:lvl w:ilvl="4" w:tplc="40090019">
      <w:start w:val="1"/>
      <w:numFmt w:val="lowerLetter"/>
      <w:lvlText w:val="%5."/>
      <w:lvlJc w:val="left"/>
      <w:pPr>
        <w:ind w:left="4320" w:hanging="360"/>
      </w:pPr>
    </w:lvl>
    <w:lvl w:ilvl="5" w:tplc="4009001B">
      <w:start w:val="1"/>
      <w:numFmt w:val="lowerRoman"/>
      <w:lvlText w:val="%6."/>
      <w:lvlJc w:val="right"/>
      <w:pPr>
        <w:ind w:left="5040" w:hanging="180"/>
      </w:pPr>
    </w:lvl>
    <w:lvl w:ilvl="6" w:tplc="4009000F">
      <w:start w:val="1"/>
      <w:numFmt w:val="decimal"/>
      <w:lvlText w:val="%7."/>
      <w:lvlJc w:val="left"/>
      <w:pPr>
        <w:ind w:left="5760" w:hanging="360"/>
      </w:pPr>
    </w:lvl>
    <w:lvl w:ilvl="7" w:tplc="40090019">
      <w:start w:val="1"/>
      <w:numFmt w:val="lowerLetter"/>
      <w:lvlText w:val="%8."/>
      <w:lvlJc w:val="left"/>
      <w:pPr>
        <w:ind w:left="6480" w:hanging="360"/>
      </w:pPr>
    </w:lvl>
    <w:lvl w:ilvl="8" w:tplc="4009001B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404554FF"/>
    <w:multiLevelType w:val="hybridMultilevel"/>
    <w:tmpl w:val="D76CF99E"/>
    <w:lvl w:ilvl="0" w:tplc="9B988A9C">
      <w:start w:val="1"/>
      <w:numFmt w:val="decimal"/>
      <w:lvlText w:val="%1."/>
      <w:lvlJc w:val="left"/>
      <w:pPr>
        <w:ind w:left="502" w:hanging="360"/>
      </w:pPr>
      <w:rPr>
        <w:rFonts w:ascii="Times New Roman" w:eastAsiaTheme="minorHAnsi" w:hAnsi="Times New Roman" w:cs="Times New Roman"/>
      </w:rPr>
    </w:lvl>
    <w:lvl w:ilvl="1" w:tplc="40090019">
      <w:start w:val="1"/>
      <w:numFmt w:val="lowerLetter"/>
      <w:lvlText w:val="%2."/>
      <w:lvlJc w:val="left"/>
      <w:pPr>
        <w:ind w:left="1222" w:hanging="360"/>
      </w:pPr>
    </w:lvl>
    <w:lvl w:ilvl="2" w:tplc="4009001B">
      <w:start w:val="1"/>
      <w:numFmt w:val="lowerRoman"/>
      <w:lvlText w:val="%3."/>
      <w:lvlJc w:val="right"/>
      <w:pPr>
        <w:ind w:left="1942" w:hanging="180"/>
      </w:pPr>
    </w:lvl>
    <w:lvl w:ilvl="3" w:tplc="4009000F">
      <w:start w:val="1"/>
      <w:numFmt w:val="decimal"/>
      <w:lvlText w:val="%4."/>
      <w:lvlJc w:val="left"/>
      <w:pPr>
        <w:ind w:left="644" w:hanging="360"/>
      </w:pPr>
    </w:lvl>
    <w:lvl w:ilvl="4" w:tplc="40090019">
      <w:start w:val="1"/>
      <w:numFmt w:val="lowerLetter"/>
      <w:lvlText w:val="%5."/>
      <w:lvlJc w:val="left"/>
      <w:pPr>
        <w:ind w:left="3382" w:hanging="360"/>
      </w:pPr>
    </w:lvl>
    <w:lvl w:ilvl="5" w:tplc="4009001B">
      <w:start w:val="1"/>
      <w:numFmt w:val="lowerRoman"/>
      <w:lvlText w:val="%6."/>
      <w:lvlJc w:val="right"/>
      <w:pPr>
        <w:ind w:left="4102" w:hanging="180"/>
      </w:pPr>
    </w:lvl>
    <w:lvl w:ilvl="6" w:tplc="4009000F">
      <w:start w:val="1"/>
      <w:numFmt w:val="decimal"/>
      <w:lvlText w:val="%7."/>
      <w:lvlJc w:val="left"/>
      <w:pPr>
        <w:ind w:left="360" w:hanging="360"/>
      </w:pPr>
    </w:lvl>
    <w:lvl w:ilvl="7" w:tplc="40090019">
      <w:start w:val="1"/>
      <w:numFmt w:val="lowerLetter"/>
      <w:lvlText w:val="%8."/>
      <w:lvlJc w:val="left"/>
      <w:pPr>
        <w:ind w:left="5542" w:hanging="360"/>
      </w:pPr>
    </w:lvl>
    <w:lvl w:ilvl="8" w:tplc="4009001B">
      <w:start w:val="1"/>
      <w:numFmt w:val="lowerRoman"/>
      <w:lvlText w:val="%9."/>
      <w:lvlJc w:val="right"/>
      <w:pPr>
        <w:ind w:left="6262" w:hanging="180"/>
      </w:pPr>
    </w:lvl>
  </w:abstractNum>
  <w:abstractNum w:abstractNumId="42" w15:restartNumberingAfterBreak="0">
    <w:nsid w:val="43304EA7"/>
    <w:multiLevelType w:val="hybridMultilevel"/>
    <w:tmpl w:val="ED848C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3D3296A"/>
    <w:multiLevelType w:val="hybridMultilevel"/>
    <w:tmpl w:val="259C1E7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44617032"/>
    <w:multiLevelType w:val="hybridMultilevel"/>
    <w:tmpl w:val="E1E2430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45EF2FA8"/>
    <w:multiLevelType w:val="hybridMultilevel"/>
    <w:tmpl w:val="A5C29E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63933D0"/>
    <w:multiLevelType w:val="hybridMultilevel"/>
    <w:tmpl w:val="08EC81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A0435C9"/>
    <w:multiLevelType w:val="multilevel"/>
    <w:tmpl w:val="9036113C"/>
    <w:lvl w:ilvl="0">
      <w:start w:val="1"/>
      <w:numFmt w:val="decimal"/>
      <w:lvlText w:val="%1."/>
      <w:lvlJc w:val="left"/>
      <w:pPr>
        <w:ind w:left="76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796" w:hanging="360"/>
      </w:pPr>
    </w:lvl>
    <w:lvl w:ilvl="2">
      <w:start w:val="1"/>
      <w:numFmt w:val="lowerRoman"/>
      <w:lvlText w:val="%3."/>
      <w:lvlJc w:val="right"/>
      <w:pPr>
        <w:ind w:left="1516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2956" w:hanging="360"/>
      </w:pPr>
    </w:lvl>
    <w:lvl w:ilvl="5">
      <w:start w:val="1"/>
      <w:numFmt w:val="lowerRoman"/>
      <w:lvlText w:val="%6."/>
      <w:lvlJc w:val="right"/>
      <w:pPr>
        <w:ind w:left="3676" w:hanging="180"/>
      </w:pPr>
    </w:lvl>
    <w:lvl w:ilvl="6">
      <w:start w:val="1"/>
      <w:numFmt w:val="decimal"/>
      <w:lvlText w:val="%7."/>
      <w:lvlJc w:val="left"/>
      <w:pPr>
        <w:ind w:left="4396" w:hanging="360"/>
      </w:pPr>
    </w:lvl>
    <w:lvl w:ilvl="7">
      <w:start w:val="1"/>
      <w:numFmt w:val="lowerLetter"/>
      <w:lvlText w:val="%8."/>
      <w:lvlJc w:val="left"/>
      <w:pPr>
        <w:ind w:left="5116" w:hanging="360"/>
      </w:pPr>
    </w:lvl>
    <w:lvl w:ilvl="8">
      <w:start w:val="1"/>
      <w:numFmt w:val="lowerRoman"/>
      <w:lvlText w:val="%9."/>
      <w:lvlJc w:val="right"/>
      <w:pPr>
        <w:ind w:left="5836" w:hanging="180"/>
      </w:pPr>
    </w:lvl>
  </w:abstractNum>
  <w:abstractNum w:abstractNumId="48" w15:restartNumberingAfterBreak="0">
    <w:nsid w:val="4AB41E6F"/>
    <w:multiLevelType w:val="hybridMultilevel"/>
    <w:tmpl w:val="C5B07B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AC530FC"/>
    <w:multiLevelType w:val="hybridMultilevel"/>
    <w:tmpl w:val="F8989AF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4B206027"/>
    <w:multiLevelType w:val="hybridMultilevel"/>
    <w:tmpl w:val="0FBE62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DC25D24"/>
    <w:multiLevelType w:val="hybridMultilevel"/>
    <w:tmpl w:val="9DE047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ED927B3"/>
    <w:multiLevelType w:val="hybridMultilevel"/>
    <w:tmpl w:val="56347D0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3" w15:restartNumberingAfterBreak="0">
    <w:nsid w:val="4EEB5304"/>
    <w:multiLevelType w:val="hybridMultilevel"/>
    <w:tmpl w:val="EF24D06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4F651918"/>
    <w:multiLevelType w:val="hybridMultilevel"/>
    <w:tmpl w:val="3D1E2F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FB77651"/>
    <w:multiLevelType w:val="hybridMultilevel"/>
    <w:tmpl w:val="5A1409EE"/>
    <w:lvl w:ilvl="0" w:tplc="6E16B5B2">
      <w:start w:val="1"/>
      <w:numFmt w:val="lowerLetter"/>
      <w:lvlText w:val="%1."/>
      <w:lvlJc w:val="left"/>
      <w:pPr>
        <w:ind w:left="720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0173D3B"/>
    <w:multiLevelType w:val="hybridMultilevel"/>
    <w:tmpl w:val="2A58F38A"/>
    <w:lvl w:ilvl="0" w:tplc="8996DA10">
      <w:start w:val="1"/>
      <w:numFmt w:val="lowerLetter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52374C26"/>
    <w:multiLevelType w:val="hybridMultilevel"/>
    <w:tmpl w:val="3D1E2F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3B50745"/>
    <w:multiLevelType w:val="hybridMultilevel"/>
    <w:tmpl w:val="705AB5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4F054EA"/>
    <w:multiLevelType w:val="hybridMultilevel"/>
    <w:tmpl w:val="BE7AC91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57E37765"/>
    <w:multiLevelType w:val="multilevel"/>
    <w:tmpl w:val="7D1E4C1C"/>
    <w:lvl w:ilvl="0">
      <w:start w:val="1"/>
      <w:numFmt w:val="decimal"/>
      <w:lvlText w:val="%1."/>
      <w:lvlJc w:val="left"/>
      <w:pPr>
        <w:ind w:left="76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."/>
      <w:lvlJc w:val="left"/>
      <w:pPr>
        <w:ind w:left="796" w:hanging="360"/>
      </w:pPr>
    </w:lvl>
    <w:lvl w:ilvl="2">
      <w:start w:val="1"/>
      <w:numFmt w:val="lowerRoman"/>
      <w:lvlText w:val="%3."/>
      <w:lvlJc w:val="right"/>
      <w:pPr>
        <w:ind w:left="1516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2956" w:hanging="360"/>
      </w:pPr>
    </w:lvl>
    <w:lvl w:ilvl="5">
      <w:start w:val="1"/>
      <w:numFmt w:val="lowerRoman"/>
      <w:lvlText w:val="%6."/>
      <w:lvlJc w:val="right"/>
      <w:pPr>
        <w:ind w:left="3676" w:hanging="180"/>
      </w:pPr>
    </w:lvl>
    <w:lvl w:ilvl="6">
      <w:start w:val="1"/>
      <w:numFmt w:val="decimal"/>
      <w:lvlText w:val="%7."/>
      <w:lvlJc w:val="left"/>
      <w:pPr>
        <w:ind w:left="4396" w:hanging="360"/>
      </w:pPr>
    </w:lvl>
    <w:lvl w:ilvl="7">
      <w:start w:val="1"/>
      <w:numFmt w:val="lowerLetter"/>
      <w:lvlText w:val="%8."/>
      <w:lvlJc w:val="left"/>
      <w:pPr>
        <w:ind w:left="5116" w:hanging="360"/>
      </w:pPr>
    </w:lvl>
    <w:lvl w:ilvl="8">
      <w:start w:val="1"/>
      <w:numFmt w:val="lowerRoman"/>
      <w:lvlText w:val="%9."/>
      <w:lvlJc w:val="right"/>
      <w:pPr>
        <w:ind w:left="5836" w:hanging="180"/>
      </w:pPr>
    </w:lvl>
  </w:abstractNum>
  <w:abstractNum w:abstractNumId="61" w15:restartNumberingAfterBreak="0">
    <w:nsid w:val="59741262"/>
    <w:multiLevelType w:val="hybridMultilevel"/>
    <w:tmpl w:val="3D1E2F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A117B4A"/>
    <w:multiLevelType w:val="hybridMultilevel"/>
    <w:tmpl w:val="3D80D2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B6B5780"/>
    <w:multiLevelType w:val="hybridMultilevel"/>
    <w:tmpl w:val="2BD2642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4" w15:restartNumberingAfterBreak="0">
    <w:nsid w:val="61BE1049"/>
    <w:multiLevelType w:val="hybridMultilevel"/>
    <w:tmpl w:val="F8DCA25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63341394"/>
    <w:multiLevelType w:val="hybridMultilevel"/>
    <w:tmpl w:val="B25E6020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6" w15:restartNumberingAfterBreak="0">
    <w:nsid w:val="64415068"/>
    <w:multiLevelType w:val="hybridMultilevel"/>
    <w:tmpl w:val="F21C9D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5FF3BC6"/>
    <w:multiLevelType w:val="hybridMultilevel"/>
    <w:tmpl w:val="4EF21E7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679B7C2A"/>
    <w:multiLevelType w:val="hybridMultilevel"/>
    <w:tmpl w:val="567414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7B42359"/>
    <w:multiLevelType w:val="hybridMultilevel"/>
    <w:tmpl w:val="50A667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92B7079"/>
    <w:multiLevelType w:val="hybridMultilevel"/>
    <w:tmpl w:val="638203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9616EEE"/>
    <w:multiLevelType w:val="hybridMultilevel"/>
    <w:tmpl w:val="D338827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72" w15:restartNumberingAfterBreak="0">
    <w:nsid w:val="6A5F03D0"/>
    <w:multiLevelType w:val="hybridMultilevel"/>
    <w:tmpl w:val="F9783E00"/>
    <w:lvl w:ilvl="0" w:tplc="9B988A9C">
      <w:start w:val="1"/>
      <w:numFmt w:val="decimal"/>
      <w:lvlText w:val="%1."/>
      <w:lvlJc w:val="left"/>
      <w:pPr>
        <w:ind w:left="502" w:hanging="360"/>
      </w:pPr>
      <w:rPr>
        <w:rFonts w:ascii="Times New Roman" w:eastAsiaTheme="minorHAnsi" w:hAnsi="Times New Roman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C472339"/>
    <w:multiLevelType w:val="hybridMultilevel"/>
    <w:tmpl w:val="36247B20"/>
    <w:lvl w:ilvl="0" w:tplc="6D14F3D0">
      <w:start w:val="1"/>
      <w:numFmt w:val="lowerLetter"/>
      <w:lvlText w:val="%1."/>
      <w:lvlJc w:val="left"/>
      <w:pPr>
        <w:ind w:left="86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82" w:hanging="360"/>
      </w:pPr>
    </w:lvl>
    <w:lvl w:ilvl="2" w:tplc="4009001B" w:tentative="1">
      <w:start w:val="1"/>
      <w:numFmt w:val="lowerRoman"/>
      <w:lvlText w:val="%3."/>
      <w:lvlJc w:val="right"/>
      <w:pPr>
        <w:ind w:left="2302" w:hanging="180"/>
      </w:pPr>
    </w:lvl>
    <w:lvl w:ilvl="3" w:tplc="4009000F" w:tentative="1">
      <w:start w:val="1"/>
      <w:numFmt w:val="decimal"/>
      <w:lvlText w:val="%4."/>
      <w:lvlJc w:val="left"/>
      <w:pPr>
        <w:ind w:left="3022" w:hanging="360"/>
      </w:pPr>
    </w:lvl>
    <w:lvl w:ilvl="4" w:tplc="40090019" w:tentative="1">
      <w:start w:val="1"/>
      <w:numFmt w:val="lowerLetter"/>
      <w:lvlText w:val="%5."/>
      <w:lvlJc w:val="left"/>
      <w:pPr>
        <w:ind w:left="3742" w:hanging="360"/>
      </w:pPr>
    </w:lvl>
    <w:lvl w:ilvl="5" w:tplc="4009001B" w:tentative="1">
      <w:start w:val="1"/>
      <w:numFmt w:val="lowerRoman"/>
      <w:lvlText w:val="%6."/>
      <w:lvlJc w:val="right"/>
      <w:pPr>
        <w:ind w:left="4462" w:hanging="180"/>
      </w:pPr>
    </w:lvl>
    <w:lvl w:ilvl="6" w:tplc="4009000F" w:tentative="1">
      <w:start w:val="1"/>
      <w:numFmt w:val="decimal"/>
      <w:lvlText w:val="%7."/>
      <w:lvlJc w:val="left"/>
      <w:pPr>
        <w:ind w:left="5182" w:hanging="360"/>
      </w:pPr>
    </w:lvl>
    <w:lvl w:ilvl="7" w:tplc="40090019" w:tentative="1">
      <w:start w:val="1"/>
      <w:numFmt w:val="lowerLetter"/>
      <w:lvlText w:val="%8."/>
      <w:lvlJc w:val="left"/>
      <w:pPr>
        <w:ind w:left="5902" w:hanging="360"/>
      </w:pPr>
    </w:lvl>
    <w:lvl w:ilvl="8" w:tplc="40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74" w15:restartNumberingAfterBreak="0">
    <w:nsid w:val="6C472758"/>
    <w:multiLevelType w:val="hybridMultilevel"/>
    <w:tmpl w:val="1E8E721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5" w15:restartNumberingAfterBreak="0">
    <w:nsid w:val="6D860D65"/>
    <w:multiLevelType w:val="hybridMultilevel"/>
    <w:tmpl w:val="FB8CDCA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6" w15:restartNumberingAfterBreak="0">
    <w:nsid w:val="6E283112"/>
    <w:multiLevelType w:val="hybridMultilevel"/>
    <w:tmpl w:val="A36E4964"/>
    <w:lvl w:ilvl="0" w:tplc="706EA72A">
      <w:start w:val="1"/>
      <w:numFmt w:val="lowerLetter"/>
      <w:lvlText w:val="%1)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0B400E2"/>
    <w:multiLevelType w:val="hybridMultilevel"/>
    <w:tmpl w:val="04707CBC"/>
    <w:lvl w:ilvl="0" w:tplc="4009000F">
      <w:start w:val="1"/>
      <w:numFmt w:val="decimal"/>
      <w:lvlText w:val="%1."/>
      <w:lvlJc w:val="left"/>
      <w:pPr>
        <w:ind w:left="502" w:hanging="360"/>
      </w:pPr>
    </w:lvl>
    <w:lvl w:ilvl="1" w:tplc="40090019">
      <w:start w:val="1"/>
      <w:numFmt w:val="lowerLetter"/>
      <w:lvlText w:val="%2."/>
      <w:lvlJc w:val="left"/>
      <w:pPr>
        <w:ind w:left="1222" w:hanging="360"/>
      </w:pPr>
    </w:lvl>
    <w:lvl w:ilvl="2" w:tplc="4009001B">
      <w:start w:val="1"/>
      <w:numFmt w:val="lowerRoman"/>
      <w:lvlText w:val="%3."/>
      <w:lvlJc w:val="right"/>
      <w:pPr>
        <w:ind w:left="1942" w:hanging="180"/>
      </w:pPr>
    </w:lvl>
    <w:lvl w:ilvl="3" w:tplc="4009000F">
      <w:start w:val="1"/>
      <w:numFmt w:val="decimal"/>
      <w:lvlText w:val="%4."/>
      <w:lvlJc w:val="left"/>
      <w:pPr>
        <w:ind w:left="2662" w:hanging="360"/>
      </w:pPr>
    </w:lvl>
    <w:lvl w:ilvl="4" w:tplc="40090019">
      <w:start w:val="1"/>
      <w:numFmt w:val="lowerLetter"/>
      <w:lvlText w:val="%5."/>
      <w:lvlJc w:val="left"/>
      <w:pPr>
        <w:ind w:left="3382" w:hanging="360"/>
      </w:pPr>
    </w:lvl>
    <w:lvl w:ilvl="5" w:tplc="4009001B">
      <w:start w:val="1"/>
      <w:numFmt w:val="lowerRoman"/>
      <w:lvlText w:val="%6."/>
      <w:lvlJc w:val="right"/>
      <w:pPr>
        <w:ind w:left="4102" w:hanging="180"/>
      </w:pPr>
    </w:lvl>
    <w:lvl w:ilvl="6" w:tplc="4009000F">
      <w:start w:val="1"/>
      <w:numFmt w:val="decimal"/>
      <w:lvlText w:val="%7."/>
      <w:lvlJc w:val="left"/>
      <w:pPr>
        <w:ind w:left="4822" w:hanging="360"/>
      </w:pPr>
    </w:lvl>
    <w:lvl w:ilvl="7" w:tplc="40090019">
      <w:start w:val="1"/>
      <w:numFmt w:val="lowerLetter"/>
      <w:lvlText w:val="%8."/>
      <w:lvlJc w:val="left"/>
      <w:pPr>
        <w:ind w:left="5542" w:hanging="360"/>
      </w:pPr>
    </w:lvl>
    <w:lvl w:ilvl="8" w:tplc="4009001B">
      <w:start w:val="1"/>
      <w:numFmt w:val="lowerRoman"/>
      <w:lvlText w:val="%9."/>
      <w:lvlJc w:val="right"/>
      <w:pPr>
        <w:ind w:left="6262" w:hanging="180"/>
      </w:pPr>
    </w:lvl>
  </w:abstractNum>
  <w:abstractNum w:abstractNumId="78" w15:restartNumberingAfterBreak="0">
    <w:nsid w:val="720876C7"/>
    <w:multiLevelType w:val="hybridMultilevel"/>
    <w:tmpl w:val="BFF46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43E4F2F"/>
    <w:multiLevelType w:val="hybridMultilevel"/>
    <w:tmpl w:val="FF8C23B6"/>
    <w:lvl w:ilvl="0" w:tplc="8C88DB5C">
      <w:start w:val="1"/>
      <w:numFmt w:val="bullet"/>
      <w:lvlText w:val="-"/>
      <w:lvlJc w:val="left"/>
      <w:pPr>
        <w:ind w:left="1830" w:hanging="360"/>
      </w:pPr>
      <w:rPr>
        <w:rFonts w:ascii="Times New Roman" w:eastAsiaTheme="minorEastAsia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80" w15:restartNumberingAfterBreak="0">
    <w:nsid w:val="74B34588"/>
    <w:multiLevelType w:val="hybridMultilevel"/>
    <w:tmpl w:val="AC9085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5A102C9"/>
    <w:multiLevelType w:val="hybridMultilevel"/>
    <w:tmpl w:val="35102496"/>
    <w:lvl w:ilvl="0" w:tplc="9B988A9C">
      <w:start w:val="1"/>
      <w:numFmt w:val="decimal"/>
      <w:lvlText w:val="%1."/>
      <w:lvlJc w:val="left"/>
      <w:pPr>
        <w:ind w:left="502" w:hanging="360"/>
      </w:pPr>
      <w:rPr>
        <w:rFonts w:ascii="Times New Roman" w:eastAsiaTheme="minorHAnsi" w:hAnsi="Times New Roman"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86E6EC1"/>
    <w:multiLevelType w:val="hybridMultilevel"/>
    <w:tmpl w:val="476ED526"/>
    <w:lvl w:ilvl="0" w:tplc="787C9AF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8830AFE"/>
    <w:multiLevelType w:val="hybridMultilevel"/>
    <w:tmpl w:val="C21A1A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AC36718"/>
    <w:multiLevelType w:val="hybridMultilevel"/>
    <w:tmpl w:val="5A5E45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AC640F4"/>
    <w:multiLevelType w:val="hybridMultilevel"/>
    <w:tmpl w:val="FED872D8"/>
    <w:lvl w:ilvl="0" w:tplc="2738E75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F0A085F"/>
    <w:multiLevelType w:val="multilevel"/>
    <w:tmpl w:val="BC3E5140"/>
    <w:lvl w:ilvl="0">
      <w:start w:val="1"/>
      <w:numFmt w:val="decimal"/>
      <w:lvlText w:val="%1."/>
      <w:lvlJc w:val="left"/>
      <w:pPr>
        <w:ind w:left="76" w:hanging="360"/>
      </w:pPr>
    </w:lvl>
    <w:lvl w:ilvl="1">
      <w:start w:val="1"/>
      <w:numFmt w:val="lowerLetter"/>
      <w:lvlText w:val="%2."/>
      <w:lvlJc w:val="left"/>
      <w:pPr>
        <w:ind w:left="796" w:hanging="360"/>
      </w:pPr>
    </w:lvl>
    <w:lvl w:ilvl="2">
      <w:start w:val="1"/>
      <w:numFmt w:val="lowerRoman"/>
      <w:lvlText w:val="%3."/>
      <w:lvlJc w:val="right"/>
      <w:pPr>
        <w:ind w:left="1516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2956" w:hanging="360"/>
      </w:pPr>
    </w:lvl>
    <w:lvl w:ilvl="5">
      <w:start w:val="1"/>
      <w:numFmt w:val="lowerRoman"/>
      <w:lvlText w:val="%6."/>
      <w:lvlJc w:val="right"/>
      <w:pPr>
        <w:ind w:left="3676" w:hanging="180"/>
      </w:pPr>
    </w:lvl>
    <w:lvl w:ilvl="6">
      <w:start w:val="1"/>
      <w:numFmt w:val="decimal"/>
      <w:lvlText w:val="%7."/>
      <w:lvlJc w:val="left"/>
      <w:pPr>
        <w:ind w:left="4396" w:hanging="360"/>
      </w:pPr>
    </w:lvl>
    <w:lvl w:ilvl="7">
      <w:start w:val="1"/>
      <w:numFmt w:val="lowerLetter"/>
      <w:lvlText w:val="%8."/>
      <w:lvlJc w:val="left"/>
      <w:pPr>
        <w:ind w:left="5116" w:hanging="360"/>
      </w:pPr>
    </w:lvl>
    <w:lvl w:ilvl="8">
      <w:start w:val="1"/>
      <w:numFmt w:val="lowerRoman"/>
      <w:lvlText w:val="%9."/>
      <w:lvlJc w:val="right"/>
      <w:pPr>
        <w:ind w:left="5836" w:hanging="180"/>
      </w:pPr>
    </w:lvl>
  </w:abstractNum>
  <w:num w:numId="1" w16cid:durableId="2095395135">
    <w:abstractNumId w:val="1"/>
  </w:num>
  <w:num w:numId="2" w16cid:durableId="1219708854">
    <w:abstractNumId w:val="55"/>
  </w:num>
  <w:num w:numId="3" w16cid:durableId="1800295744">
    <w:abstractNumId w:val="23"/>
  </w:num>
  <w:num w:numId="4" w16cid:durableId="1262183027">
    <w:abstractNumId w:val="73"/>
  </w:num>
  <w:num w:numId="5" w16cid:durableId="1339623061">
    <w:abstractNumId w:val="21"/>
  </w:num>
  <w:num w:numId="6" w16cid:durableId="1157107383">
    <w:abstractNumId w:val="24"/>
  </w:num>
  <w:num w:numId="7" w16cid:durableId="1517501555">
    <w:abstractNumId w:val="30"/>
  </w:num>
  <w:num w:numId="8" w16cid:durableId="1367565519">
    <w:abstractNumId w:val="46"/>
  </w:num>
  <w:num w:numId="9" w16cid:durableId="562066478">
    <w:abstractNumId w:val="33"/>
  </w:num>
  <w:num w:numId="10" w16cid:durableId="1129663995">
    <w:abstractNumId w:val="54"/>
  </w:num>
  <w:num w:numId="11" w16cid:durableId="1900893492">
    <w:abstractNumId w:val="61"/>
  </w:num>
  <w:num w:numId="12" w16cid:durableId="837697294">
    <w:abstractNumId w:val="57"/>
  </w:num>
  <w:num w:numId="13" w16cid:durableId="928541031">
    <w:abstractNumId w:val="36"/>
  </w:num>
  <w:num w:numId="14" w16cid:durableId="241373145">
    <w:abstractNumId w:val="42"/>
  </w:num>
  <w:num w:numId="15" w16cid:durableId="1199247271">
    <w:abstractNumId w:val="85"/>
  </w:num>
  <w:num w:numId="16" w16cid:durableId="1316450540">
    <w:abstractNumId w:val="22"/>
  </w:num>
  <w:num w:numId="17" w16cid:durableId="473716802">
    <w:abstractNumId w:val="84"/>
  </w:num>
  <w:num w:numId="18" w16cid:durableId="1892036555">
    <w:abstractNumId w:val="76"/>
  </w:num>
  <w:num w:numId="19" w16cid:durableId="887884922">
    <w:abstractNumId w:val="28"/>
  </w:num>
  <w:num w:numId="20" w16cid:durableId="555900964">
    <w:abstractNumId w:val="79"/>
  </w:num>
  <w:num w:numId="21" w16cid:durableId="1759910087">
    <w:abstractNumId w:val="14"/>
  </w:num>
  <w:num w:numId="22" w16cid:durableId="1682050060">
    <w:abstractNumId w:val="3"/>
  </w:num>
  <w:num w:numId="23" w16cid:durableId="1005127910">
    <w:abstractNumId w:val="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48847096">
    <w:abstractNumId w:val="8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559245185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20332570">
    <w:abstractNumId w:val="82"/>
  </w:num>
  <w:num w:numId="27" w16cid:durableId="1926575004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76289447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37571856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530528607">
    <w:abstractNumId w:val="7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599803991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17980699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601183606">
    <w:abstractNumId w:val="68"/>
  </w:num>
  <w:num w:numId="34" w16cid:durableId="1356930398">
    <w:abstractNumId w:val="59"/>
  </w:num>
  <w:num w:numId="35" w16cid:durableId="89338775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240066188">
    <w:abstractNumId w:val="2"/>
  </w:num>
  <w:num w:numId="37" w16cid:durableId="220482238">
    <w:abstractNumId w:val="20"/>
  </w:num>
  <w:num w:numId="38" w16cid:durableId="202115639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73461565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425540183">
    <w:abstractNumId w:val="0"/>
  </w:num>
  <w:num w:numId="41" w16cid:durableId="229851958">
    <w:abstractNumId w:val="34"/>
  </w:num>
  <w:num w:numId="42" w16cid:durableId="813834628">
    <w:abstractNumId w:val="74"/>
  </w:num>
  <w:num w:numId="43" w16cid:durableId="342587778">
    <w:abstractNumId w:val="39"/>
  </w:num>
  <w:num w:numId="44" w16cid:durableId="145325750">
    <w:abstractNumId w:val="62"/>
  </w:num>
  <w:num w:numId="45" w16cid:durableId="1654410546">
    <w:abstractNumId w:val="49"/>
  </w:num>
  <w:num w:numId="46" w16cid:durableId="726149080">
    <w:abstractNumId w:val="32"/>
  </w:num>
  <w:num w:numId="47" w16cid:durableId="5056157">
    <w:abstractNumId w:val="13"/>
  </w:num>
  <w:num w:numId="48" w16cid:durableId="2030914066">
    <w:abstractNumId w:val="65"/>
  </w:num>
  <w:num w:numId="49" w16cid:durableId="933785532">
    <w:abstractNumId w:val="43"/>
  </w:num>
  <w:num w:numId="50" w16cid:durableId="612513409">
    <w:abstractNumId w:val="31"/>
  </w:num>
  <w:num w:numId="51" w16cid:durableId="2138185321">
    <w:abstractNumId w:val="64"/>
  </w:num>
  <w:num w:numId="52" w16cid:durableId="1710568278">
    <w:abstractNumId w:val="67"/>
  </w:num>
  <w:num w:numId="53" w16cid:durableId="657611919">
    <w:abstractNumId w:val="7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1080369597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124081003">
    <w:abstractNumId w:val="7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5711799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72027885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6568034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91559934">
    <w:abstractNumId w:val="7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202452160">
    <w:abstractNumId w:val="8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 w16cid:durableId="314526667">
    <w:abstractNumId w:val="4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2" w16cid:durableId="1891920396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 w16cid:durableId="63229478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 w16cid:durableId="95513388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 w16cid:durableId="2132028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 w16cid:durableId="1422482239">
    <w:abstractNumId w:val="41"/>
  </w:num>
  <w:num w:numId="67" w16cid:durableId="194819344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 w16cid:durableId="438911340">
    <w:abstractNumId w:val="8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9" w16cid:durableId="61121145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 w16cid:durableId="372076937">
    <w:abstractNumId w:val="8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 w16cid:durableId="244653875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 w16cid:durableId="337971792">
    <w:abstractNumId w:val="5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3" w16cid:durableId="1057240326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 w16cid:durableId="1839794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 w16cid:durableId="2228930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 w16cid:durableId="1603760967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7" w16cid:durableId="7119868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8" w16cid:durableId="699936810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 w16cid:durableId="1185825342">
    <w:abstractNumId w:val="7"/>
  </w:num>
  <w:num w:numId="80" w16cid:durableId="1751391945">
    <w:abstractNumId w:val="44"/>
  </w:num>
  <w:num w:numId="81" w16cid:durableId="539053967">
    <w:abstractNumId w:val="63"/>
  </w:num>
  <w:num w:numId="82" w16cid:durableId="6176329">
    <w:abstractNumId w:val="27"/>
  </w:num>
  <w:num w:numId="83" w16cid:durableId="310403205">
    <w:abstractNumId w:val="5"/>
  </w:num>
  <w:num w:numId="84" w16cid:durableId="1675834810">
    <w:abstractNumId w:val="75"/>
  </w:num>
  <w:num w:numId="85" w16cid:durableId="606427017">
    <w:abstractNumId w:val="70"/>
  </w:num>
  <w:num w:numId="86" w16cid:durableId="2044666673">
    <w:abstractNumId w:val="52"/>
  </w:num>
  <w:num w:numId="87" w16cid:durableId="2130122707">
    <w:abstractNumId w:val="25"/>
  </w:num>
  <w:num w:numId="88" w16cid:durableId="427695023">
    <w:abstractNumId w:val="35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A3F"/>
    <w:rsid w:val="00037D7A"/>
    <w:rsid w:val="000763E0"/>
    <w:rsid w:val="00092F4B"/>
    <w:rsid w:val="000C10F3"/>
    <w:rsid w:val="000C47CF"/>
    <w:rsid w:val="000D08AF"/>
    <w:rsid w:val="000D6C36"/>
    <w:rsid w:val="001366EB"/>
    <w:rsid w:val="001B7D29"/>
    <w:rsid w:val="001C24E1"/>
    <w:rsid w:val="00242F39"/>
    <w:rsid w:val="0025383C"/>
    <w:rsid w:val="00261D4D"/>
    <w:rsid w:val="00284CBB"/>
    <w:rsid w:val="002D5E2C"/>
    <w:rsid w:val="00346637"/>
    <w:rsid w:val="00347752"/>
    <w:rsid w:val="003B180C"/>
    <w:rsid w:val="003F0622"/>
    <w:rsid w:val="003F68CE"/>
    <w:rsid w:val="00402570"/>
    <w:rsid w:val="00404A3F"/>
    <w:rsid w:val="00416425"/>
    <w:rsid w:val="00441E48"/>
    <w:rsid w:val="0044435E"/>
    <w:rsid w:val="00474122"/>
    <w:rsid w:val="00491665"/>
    <w:rsid w:val="004E7587"/>
    <w:rsid w:val="004F392A"/>
    <w:rsid w:val="00523B95"/>
    <w:rsid w:val="00532AC2"/>
    <w:rsid w:val="00570027"/>
    <w:rsid w:val="005B13FB"/>
    <w:rsid w:val="005B3284"/>
    <w:rsid w:val="005B730B"/>
    <w:rsid w:val="006352C4"/>
    <w:rsid w:val="00651B0C"/>
    <w:rsid w:val="006F46B9"/>
    <w:rsid w:val="007012B7"/>
    <w:rsid w:val="0071183C"/>
    <w:rsid w:val="00721102"/>
    <w:rsid w:val="00723617"/>
    <w:rsid w:val="00733059"/>
    <w:rsid w:val="0075278B"/>
    <w:rsid w:val="0075752B"/>
    <w:rsid w:val="007D2C93"/>
    <w:rsid w:val="0081738A"/>
    <w:rsid w:val="008309F1"/>
    <w:rsid w:val="00896636"/>
    <w:rsid w:val="008F0169"/>
    <w:rsid w:val="009D01FF"/>
    <w:rsid w:val="009E0353"/>
    <w:rsid w:val="009E252B"/>
    <w:rsid w:val="009E3A50"/>
    <w:rsid w:val="00A13721"/>
    <w:rsid w:val="00A161F1"/>
    <w:rsid w:val="00A97774"/>
    <w:rsid w:val="00AE7EFD"/>
    <w:rsid w:val="00AF5208"/>
    <w:rsid w:val="00B01809"/>
    <w:rsid w:val="00B42D41"/>
    <w:rsid w:val="00BD3AD5"/>
    <w:rsid w:val="00BF1F3A"/>
    <w:rsid w:val="00C1519E"/>
    <w:rsid w:val="00CA4D0B"/>
    <w:rsid w:val="00CD41DB"/>
    <w:rsid w:val="00D26D04"/>
    <w:rsid w:val="00D46985"/>
    <w:rsid w:val="00D51768"/>
    <w:rsid w:val="00DA79ED"/>
    <w:rsid w:val="00DC11C0"/>
    <w:rsid w:val="00E01B78"/>
    <w:rsid w:val="00E047B0"/>
    <w:rsid w:val="00E24B39"/>
    <w:rsid w:val="00E40997"/>
    <w:rsid w:val="00E50FB2"/>
    <w:rsid w:val="00EC10CA"/>
    <w:rsid w:val="00EE2850"/>
    <w:rsid w:val="00EE2DF9"/>
    <w:rsid w:val="00F079D6"/>
    <w:rsid w:val="00F13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24082"/>
  <w15:chartTrackingRefBased/>
  <w15:docId w15:val="{EA1E183E-B625-4B15-97A8-5896747E6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4A3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04A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4A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4A3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4A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4A3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4A3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4A3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4A3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4A3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4A3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4A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4A3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4A3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4A3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4A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4A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4A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4A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4A3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4A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4A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4A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4A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4A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4A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4A3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4A3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4A3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4A3F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404A3F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404A3F"/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39"/>
    <w:qFormat/>
    <w:rsid w:val="00404A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04A3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04A3F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04A3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04A3F"/>
    <w:rPr>
      <w:rFonts w:ascii="Times New Roman" w:eastAsia="Times New Roman" w:hAnsi="Times New Roman" w:cs="Times New Roman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404A3F"/>
    <w:rPr>
      <w:rFonts w:ascii="Courier New" w:eastAsia="Times New Roman" w:hAnsi="Courier New" w:cs="Courier New"/>
      <w:sz w:val="20"/>
      <w:szCs w:val="20"/>
    </w:rPr>
  </w:style>
  <w:style w:type="paragraph" w:styleId="Revision">
    <w:name w:val="Revision"/>
    <w:hidden/>
    <w:uiPriority w:val="99"/>
    <w:semiHidden/>
    <w:rsid w:val="00404A3F"/>
    <w:pPr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8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0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1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7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76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2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6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8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8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9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6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2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2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578C01-C90C-4472-B4CC-28A43D4458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1394</TotalTime>
  <Pages>64</Pages>
  <Words>5904</Words>
  <Characters>33654</Characters>
  <Application>Microsoft Office Word</Application>
  <DocSecurity>0</DocSecurity>
  <Lines>280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aamukthaedubelli@gmail.com</dc:creator>
  <cp:keywords/>
  <dc:description/>
  <cp:lastModifiedBy>aamukthaedubelli@gmail.com</cp:lastModifiedBy>
  <cp:revision>15</cp:revision>
  <dcterms:created xsi:type="dcterms:W3CDTF">2025-04-12T03:13:00Z</dcterms:created>
  <dcterms:modified xsi:type="dcterms:W3CDTF">2025-05-20T10:45:00Z</dcterms:modified>
</cp:coreProperties>
</file>